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A0DC7D" w14:textId="77777777" w:rsidR="00E22E49" w:rsidRDefault="00E22E49">
      <w:pPr>
        <w:jc w:val="left"/>
      </w:pPr>
      <w:bookmarkStart w:id="0" w:name="_Hlk19022471"/>
    </w:p>
    <w:p w14:paraId="00A0DC7E" w14:textId="77777777" w:rsidR="00E22E49" w:rsidRDefault="00E22E49">
      <w:pPr>
        <w:jc w:val="center"/>
        <w:rPr>
          <w:rFonts w:eastAsia="SimHei" w:cs="Times New Roman"/>
          <w:szCs w:val="84"/>
        </w:rPr>
      </w:pPr>
    </w:p>
    <w:p w14:paraId="00A0DC7F" w14:textId="77777777" w:rsidR="00E22E49" w:rsidRDefault="001C34A4">
      <w:pPr>
        <w:jc w:val="center"/>
        <w:rPr>
          <w:rFonts w:eastAsia="SimHei" w:cs="Times New Roman"/>
          <w:szCs w:val="84"/>
        </w:rPr>
      </w:pPr>
      <w:r>
        <w:rPr>
          <w:rFonts w:ascii="SimHei" w:eastAsia="SimHei" w:hAnsi="SimHei"/>
          <w:noProof/>
          <w:color w:val="000000"/>
          <w:sz w:val="52"/>
          <w:szCs w:val="52"/>
        </w:rPr>
        <w:drawing>
          <wp:inline distT="0" distB="0" distL="114300" distR="114300" wp14:anchorId="00A0DF12" wp14:editId="00A0DF13">
            <wp:extent cx="3232150" cy="793750"/>
            <wp:effectExtent l="0" t="0" r="0" b="0"/>
            <wp:docPr id="32"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descr="文本&#10;&#10;描述已自动生成"/>
                    <pic:cNvPicPr>
                      <a:picLocks noChangeAspect="1"/>
                    </pic:cNvPicPr>
                  </pic:nvPicPr>
                  <pic:blipFill>
                    <a:blip r:embed="rId8"/>
                    <a:srcRect l="8917" t="14833" r="4797" b="16749"/>
                    <a:stretch>
                      <a:fillRect/>
                    </a:stretch>
                  </pic:blipFill>
                  <pic:spPr>
                    <a:xfrm>
                      <a:off x="0" y="0"/>
                      <a:ext cx="3232150" cy="793750"/>
                    </a:xfrm>
                    <a:prstGeom prst="rect">
                      <a:avLst/>
                    </a:prstGeom>
                    <a:noFill/>
                    <a:ln>
                      <a:noFill/>
                    </a:ln>
                  </pic:spPr>
                </pic:pic>
              </a:graphicData>
            </a:graphic>
          </wp:inline>
        </w:drawing>
      </w:r>
    </w:p>
    <w:p w14:paraId="00A0DC80" w14:textId="77777777" w:rsidR="00E22E49" w:rsidRDefault="00E22E49">
      <w:pPr>
        <w:rPr>
          <w:rFonts w:eastAsia="SimHei" w:cs="Times New Roman"/>
          <w:sz w:val="30"/>
          <w:szCs w:val="30"/>
        </w:rPr>
      </w:pPr>
    </w:p>
    <w:p w14:paraId="00A0DC81" w14:textId="77777777" w:rsidR="00E22E49" w:rsidRDefault="00E22E49">
      <w:pPr>
        <w:rPr>
          <w:rFonts w:eastAsia="SimHei" w:cs="Times New Roman"/>
          <w:sz w:val="30"/>
          <w:szCs w:val="30"/>
        </w:rPr>
      </w:pPr>
    </w:p>
    <w:p w14:paraId="00A0DC82" w14:textId="77777777" w:rsidR="00E22E49" w:rsidRDefault="001C34A4">
      <w:pPr>
        <w:jc w:val="center"/>
        <w:rPr>
          <w:rFonts w:eastAsia="SimHei" w:cs="Times New Roman"/>
          <w:b/>
          <w:sz w:val="52"/>
          <w:szCs w:val="52"/>
        </w:rPr>
      </w:pPr>
      <w:r>
        <w:rPr>
          <w:rFonts w:eastAsia="SimHei" w:cs="Times New Roman"/>
          <w:b/>
          <w:sz w:val="52"/>
          <w:szCs w:val="52"/>
        </w:rPr>
        <w:t>本</w:t>
      </w:r>
      <w:r>
        <w:rPr>
          <w:rFonts w:eastAsia="SimHei" w:cs="Times New Roman"/>
          <w:b/>
          <w:sz w:val="52"/>
          <w:szCs w:val="52"/>
        </w:rPr>
        <w:t xml:space="preserve"> </w:t>
      </w:r>
      <w:r>
        <w:rPr>
          <w:rFonts w:eastAsia="SimHei" w:cs="Times New Roman"/>
          <w:b/>
          <w:sz w:val="52"/>
          <w:szCs w:val="52"/>
        </w:rPr>
        <w:t>科</w:t>
      </w:r>
      <w:r>
        <w:rPr>
          <w:rFonts w:eastAsia="SimHei" w:cs="Times New Roman"/>
          <w:b/>
          <w:sz w:val="52"/>
          <w:szCs w:val="52"/>
        </w:rPr>
        <w:t xml:space="preserve"> </w:t>
      </w:r>
      <w:r>
        <w:rPr>
          <w:rFonts w:eastAsia="SimHei" w:cs="Times New Roman"/>
          <w:b/>
          <w:sz w:val="52"/>
          <w:szCs w:val="52"/>
        </w:rPr>
        <w:t>毕</w:t>
      </w:r>
      <w:r>
        <w:rPr>
          <w:rFonts w:eastAsia="SimHei" w:cs="Times New Roman"/>
          <w:b/>
          <w:sz w:val="52"/>
          <w:szCs w:val="52"/>
        </w:rPr>
        <w:t xml:space="preserve"> </w:t>
      </w:r>
      <w:r>
        <w:rPr>
          <w:rFonts w:eastAsia="SimHei" w:cs="Times New Roman"/>
          <w:b/>
          <w:sz w:val="52"/>
          <w:szCs w:val="52"/>
        </w:rPr>
        <w:t>业</w:t>
      </w:r>
      <w:r>
        <w:rPr>
          <w:rFonts w:eastAsia="SimHei" w:cs="Times New Roman"/>
          <w:b/>
          <w:sz w:val="52"/>
          <w:szCs w:val="52"/>
        </w:rPr>
        <w:t xml:space="preserve"> </w:t>
      </w:r>
      <w:r>
        <w:rPr>
          <w:rFonts w:eastAsia="SimHei" w:cs="Times New Roman"/>
          <w:b/>
          <w:sz w:val="52"/>
          <w:szCs w:val="52"/>
        </w:rPr>
        <w:t>论</w:t>
      </w:r>
      <w:r>
        <w:rPr>
          <w:rFonts w:eastAsia="SimHei" w:cs="Times New Roman"/>
          <w:b/>
          <w:sz w:val="52"/>
          <w:szCs w:val="52"/>
        </w:rPr>
        <w:t xml:space="preserve"> </w:t>
      </w:r>
      <w:r>
        <w:rPr>
          <w:rFonts w:eastAsia="SimHei" w:cs="Times New Roman"/>
          <w:b/>
          <w:sz w:val="52"/>
          <w:szCs w:val="52"/>
        </w:rPr>
        <w:t>文（设</w:t>
      </w:r>
      <w:r>
        <w:rPr>
          <w:rFonts w:eastAsia="SimHei" w:cs="Times New Roman"/>
          <w:b/>
          <w:sz w:val="52"/>
          <w:szCs w:val="52"/>
        </w:rPr>
        <w:t xml:space="preserve"> </w:t>
      </w:r>
      <w:r>
        <w:rPr>
          <w:rFonts w:eastAsia="SimHei" w:cs="Times New Roman"/>
          <w:b/>
          <w:sz w:val="52"/>
          <w:szCs w:val="52"/>
        </w:rPr>
        <w:t>计）</w:t>
      </w:r>
    </w:p>
    <w:p w14:paraId="00A0DC83" w14:textId="77777777" w:rsidR="00E22E49" w:rsidRDefault="00E22E49">
      <w:pPr>
        <w:jc w:val="center"/>
        <w:rPr>
          <w:rFonts w:eastAsia="SimHei" w:cs="Times New Roman"/>
          <w:b/>
          <w:sz w:val="52"/>
          <w:szCs w:val="52"/>
        </w:rPr>
      </w:pPr>
    </w:p>
    <w:p w14:paraId="00A0DC84" w14:textId="77777777" w:rsidR="00E22E49" w:rsidRDefault="00E22E49">
      <w:pPr>
        <w:jc w:val="center"/>
        <w:rPr>
          <w:rFonts w:eastAsia="SimHei" w:cs="Times New Roman"/>
          <w:b/>
          <w:sz w:val="52"/>
          <w:szCs w:val="52"/>
        </w:rPr>
      </w:pPr>
    </w:p>
    <w:p w14:paraId="00A0DC85" w14:textId="77777777" w:rsidR="00E22E49" w:rsidRDefault="00E22E49">
      <w:pPr>
        <w:jc w:val="center"/>
        <w:rPr>
          <w:rFonts w:eastAsia="SimHei" w:cs="Times New Roman"/>
          <w:b/>
          <w:sz w:val="52"/>
          <w:szCs w:val="52"/>
        </w:rPr>
      </w:pPr>
    </w:p>
    <w:tbl>
      <w:tblPr>
        <w:tblW w:w="0" w:type="auto"/>
        <w:jc w:val="center"/>
        <w:tblCellMar>
          <w:right w:w="227" w:type="dxa"/>
        </w:tblCellMar>
        <w:tblLook w:val="04A0" w:firstRow="1" w:lastRow="0" w:firstColumn="1" w:lastColumn="0" w:noHBand="0" w:noVBand="1"/>
      </w:tblPr>
      <w:tblGrid>
        <w:gridCol w:w="1701"/>
        <w:gridCol w:w="5535"/>
      </w:tblGrid>
      <w:tr w:rsidR="00E22E49" w14:paraId="00A0DC88" w14:textId="77777777">
        <w:trPr>
          <w:trHeight w:val="680"/>
          <w:jc w:val="center"/>
        </w:trPr>
        <w:tc>
          <w:tcPr>
            <w:tcW w:w="1701" w:type="dxa"/>
            <w:shd w:val="clear" w:color="auto" w:fill="auto"/>
            <w:vAlign w:val="center"/>
          </w:tcPr>
          <w:p w14:paraId="00A0DC86" w14:textId="77777777" w:rsidR="00E22E49" w:rsidRDefault="001C34A4">
            <w:pPr>
              <w:jc w:val="distribute"/>
              <w:rPr>
                <w:rFonts w:ascii="SimHei" w:eastAsia="SimHei" w:hAnsi="SimHei" w:cs="SimHei"/>
                <w:sz w:val="32"/>
                <w:szCs w:val="32"/>
              </w:rPr>
            </w:pPr>
            <w:r>
              <w:rPr>
                <w:rFonts w:ascii="SimHei" w:eastAsia="SimHei" w:hAnsi="SimHei" w:cs="SimHei" w:hint="eastAsia"/>
                <w:sz w:val="32"/>
                <w:szCs w:val="32"/>
              </w:rPr>
              <w:t>题</w:t>
            </w:r>
            <w:r>
              <w:rPr>
                <w:rFonts w:ascii="SimHei" w:eastAsia="SimHei" w:hAnsi="SimHei" w:cs="SimHei" w:hint="eastAsia"/>
                <w:sz w:val="32"/>
                <w:szCs w:val="32"/>
              </w:rPr>
              <w:t xml:space="preserve">    </w:t>
            </w:r>
            <w:r>
              <w:rPr>
                <w:rFonts w:ascii="SimHei" w:eastAsia="SimHei" w:hAnsi="SimHei" w:cs="SimHei" w:hint="eastAsia"/>
                <w:sz w:val="32"/>
                <w:szCs w:val="32"/>
              </w:rPr>
              <w:t>目</w:t>
            </w:r>
          </w:p>
        </w:tc>
        <w:tc>
          <w:tcPr>
            <w:tcW w:w="5535" w:type="dxa"/>
            <w:tcBorders>
              <w:bottom w:val="single" w:sz="12" w:space="0" w:color="auto"/>
            </w:tcBorders>
            <w:shd w:val="clear" w:color="auto" w:fill="auto"/>
            <w:vAlign w:val="center"/>
          </w:tcPr>
          <w:p w14:paraId="00A0DC87" w14:textId="77777777" w:rsidR="00E22E49" w:rsidRDefault="001C34A4">
            <w:pPr>
              <w:jc w:val="center"/>
              <w:rPr>
                <w:rFonts w:ascii="SimHei" w:eastAsia="SimHei" w:hAnsi="SimHei" w:cs="SimHei"/>
                <w:sz w:val="32"/>
                <w:szCs w:val="32"/>
              </w:rPr>
            </w:pPr>
            <w:r>
              <w:rPr>
                <w:rFonts w:ascii="SimHei" w:eastAsia="SimHei" w:hAnsi="SimHei" w:cs="SimHei" w:hint="eastAsia"/>
                <w:sz w:val="32"/>
                <w:szCs w:val="32"/>
              </w:rPr>
              <w:t>基于</w:t>
            </w:r>
            <w:r>
              <w:rPr>
                <w:rFonts w:ascii="SimHei" w:eastAsia="SimHei" w:hAnsi="SimHei" w:cs="SimHei" w:hint="eastAsia"/>
                <w:sz w:val="32"/>
                <w:szCs w:val="32"/>
              </w:rPr>
              <w:t>Rust</w:t>
            </w:r>
            <w:r>
              <w:rPr>
                <w:rFonts w:ascii="SimHei" w:eastAsia="SimHei" w:hAnsi="SimHei" w:cs="SimHei" w:hint="eastAsia"/>
                <w:sz w:val="32"/>
                <w:szCs w:val="32"/>
              </w:rPr>
              <w:t>的跨平台</w:t>
            </w:r>
            <w:r>
              <w:rPr>
                <w:rFonts w:ascii="SimHei" w:eastAsia="SimHei" w:hAnsi="SimHei" w:cs="SimHei" w:hint="eastAsia"/>
                <w:sz w:val="32"/>
                <w:szCs w:val="32"/>
              </w:rPr>
              <w:t>USB</w:t>
            </w:r>
            <w:r>
              <w:rPr>
                <w:rFonts w:ascii="SimHei" w:eastAsia="SimHei" w:hAnsi="SimHei" w:cs="SimHei" w:hint="eastAsia"/>
                <w:sz w:val="32"/>
                <w:szCs w:val="32"/>
              </w:rPr>
              <w:t>驱动</w:t>
            </w:r>
          </w:p>
        </w:tc>
      </w:tr>
      <w:tr w:rsidR="00E22E49" w14:paraId="00A0DC8B" w14:textId="77777777">
        <w:trPr>
          <w:trHeight w:val="680"/>
          <w:jc w:val="center"/>
        </w:trPr>
        <w:tc>
          <w:tcPr>
            <w:tcW w:w="1701" w:type="dxa"/>
            <w:tcBorders>
              <w:right w:val="nil"/>
            </w:tcBorders>
            <w:shd w:val="clear" w:color="auto" w:fill="auto"/>
            <w:vAlign w:val="center"/>
          </w:tcPr>
          <w:p w14:paraId="00A0DC89" w14:textId="77777777" w:rsidR="00E22E49" w:rsidRDefault="00E22E49">
            <w:pPr>
              <w:jc w:val="distribute"/>
              <w:rPr>
                <w:rFonts w:ascii="SimHei" w:eastAsia="SimHei" w:hAnsi="SimHei" w:cs="SimHei"/>
                <w:sz w:val="32"/>
                <w:szCs w:val="32"/>
              </w:rPr>
            </w:pPr>
          </w:p>
        </w:tc>
        <w:tc>
          <w:tcPr>
            <w:tcW w:w="5535" w:type="dxa"/>
            <w:tcBorders>
              <w:top w:val="single" w:sz="12" w:space="0" w:color="auto"/>
              <w:left w:val="nil"/>
              <w:bottom w:val="single" w:sz="12" w:space="0" w:color="auto"/>
              <w:right w:val="nil"/>
            </w:tcBorders>
            <w:shd w:val="clear" w:color="auto" w:fill="auto"/>
            <w:vAlign w:val="center"/>
          </w:tcPr>
          <w:p w14:paraId="00A0DC8A" w14:textId="77777777" w:rsidR="00E22E49" w:rsidRDefault="001C34A4">
            <w:pPr>
              <w:jc w:val="center"/>
              <w:rPr>
                <w:rFonts w:ascii="SimHei" w:eastAsia="SimHei" w:hAnsi="SimHei" w:cs="SimHei"/>
                <w:sz w:val="32"/>
                <w:szCs w:val="32"/>
              </w:rPr>
            </w:pPr>
            <w:r>
              <w:rPr>
                <w:rFonts w:ascii="SimHei" w:eastAsia="SimHei" w:hAnsi="SimHei" w:cs="SimHei" w:hint="eastAsia"/>
                <w:sz w:val="32"/>
                <w:szCs w:val="32"/>
              </w:rPr>
              <w:t>子系统的设计与实现</w:t>
            </w:r>
          </w:p>
        </w:tc>
      </w:tr>
      <w:tr w:rsidR="00E22E49" w14:paraId="00A0DC8E" w14:textId="77777777">
        <w:trPr>
          <w:trHeight w:val="680"/>
          <w:jc w:val="center"/>
        </w:trPr>
        <w:tc>
          <w:tcPr>
            <w:tcW w:w="1701" w:type="dxa"/>
            <w:tcBorders>
              <w:right w:val="nil"/>
            </w:tcBorders>
            <w:shd w:val="clear" w:color="auto" w:fill="auto"/>
            <w:vAlign w:val="center"/>
          </w:tcPr>
          <w:p w14:paraId="00A0DC8C" w14:textId="77777777" w:rsidR="00E22E49" w:rsidRDefault="001C34A4">
            <w:pPr>
              <w:jc w:val="distribute"/>
              <w:rPr>
                <w:rFonts w:ascii="SimHei" w:eastAsia="SimHei" w:hAnsi="SimHei" w:cs="SimHei"/>
                <w:sz w:val="32"/>
                <w:szCs w:val="32"/>
              </w:rPr>
            </w:pPr>
            <w:r>
              <w:rPr>
                <w:rFonts w:ascii="SimHei" w:eastAsia="SimHei" w:hAnsi="SimHei" w:cs="SimHei" w:hint="eastAsia"/>
                <w:sz w:val="32"/>
                <w:szCs w:val="32"/>
              </w:rPr>
              <w:t>学生姓名</w:t>
            </w:r>
          </w:p>
        </w:tc>
        <w:tc>
          <w:tcPr>
            <w:tcW w:w="5535" w:type="dxa"/>
            <w:tcBorders>
              <w:top w:val="single" w:sz="12" w:space="0" w:color="auto"/>
              <w:left w:val="nil"/>
              <w:bottom w:val="single" w:sz="12" w:space="0" w:color="auto"/>
              <w:right w:val="nil"/>
            </w:tcBorders>
            <w:shd w:val="clear" w:color="auto" w:fill="auto"/>
            <w:vAlign w:val="center"/>
          </w:tcPr>
          <w:p w14:paraId="00A0DC8D" w14:textId="77777777" w:rsidR="00E22E49" w:rsidRDefault="001C34A4">
            <w:pPr>
              <w:jc w:val="center"/>
              <w:rPr>
                <w:rFonts w:ascii="SimHei" w:eastAsia="SimHei" w:hAnsi="SimHei" w:cs="SimHei"/>
                <w:sz w:val="32"/>
                <w:szCs w:val="32"/>
              </w:rPr>
            </w:pPr>
            <w:r>
              <w:rPr>
                <w:rFonts w:ascii="SimHei" w:eastAsia="SimHei" w:hAnsi="SimHei" w:cs="SimHei" w:hint="eastAsia"/>
                <w:sz w:val="32"/>
                <w:szCs w:val="32"/>
              </w:rPr>
              <w:t>姚宏伟</w:t>
            </w:r>
          </w:p>
        </w:tc>
      </w:tr>
      <w:tr w:rsidR="00E22E49" w14:paraId="00A0DC91" w14:textId="77777777">
        <w:trPr>
          <w:trHeight w:val="680"/>
          <w:jc w:val="center"/>
        </w:trPr>
        <w:tc>
          <w:tcPr>
            <w:tcW w:w="1701" w:type="dxa"/>
            <w:tcBorders>
              <w:right w:val="nil"/>
            </w:tcBorders>
            <w:shd w:val="clear" w:color="auto" w:fill="auto"/>
            <w:vAlign w:val="center"/>
          </w:tcPr>
          <w:p w14:paraId="00A0DC8F" w14:textId="77777777" w:rsidR="00E22E49" w:rsidRDefault="001C34A4">
            <w:pPr>
              <w:jc w:val="distribute"/>
              <w:rPr>
                <w:rFonts w:ascii="SimHei" w:eastAsia="SimHei" w:hAnsi="SimHei" w:cs="SimHei"/>
                <w:sz w:val="32"/>
                <w:szCs w:val="32"/>
              </w:rPr>
            </w:pPr>
            <w:r>
              <w:rPr>
                <w:rFonts w:ascii="SimHei" w:eastAsia="SimHei" w:hAnsi="SimHei" w:cs="SimHei" w:hint="eastAsia"/>
                <w:sz w:val="32"/>
                <w:szCs w:val="32"/>
              </w:rPr>
              <w:t>学</w:t>
            </w:r>
            <w:r>
              <w:rPr>
                <w:rFonts w:ascii="SimHei" w:eastAsia="SimHei" w:hAnsi="SimHei" w:cs="SimHei" w:hint="eastAsia"/>
                <w:sz w:val="32"/>
                <w:szCs w:val="32"/>
              </w:rPr>
              <w:t xml:space="preserve">    </w:t>
            </w:r>
            <w:r>
              <w:rPr>
                <w:rFonts w:ascii="SimHei" w:eastAsia="SimHei" w:hAnsi="SimHei" w:cs="SimHei" w:hint="eastAsia"/>
                <w:sz w:val="32"/>
                <w:szCs w:val="32"/>
              </w:rPr>
              <w:t>号</w:t>
            </w:r>
          </w:p>
        </w:tc>
        <w:tc>
          <w:tcPr>
            <w:tcW w:w="5535" w:type="dxa"/>
            <w:tcBorders>
              <w:top w:val="single" w:sz="12" w:space="0" w:color="auto"/>
              <w:left w:val="nil"/>
              <w:bottom w:val="single" w:sz="12" w:space="0" w:color="auto"/>
              <w:right w:val="nil"/>
            </w:tcBorders>
            <w:shd w:val="clear" w:color="auto" w:fill="auto"/>
            <w:vAlign w:val="center"/>
          </w:tcPr>
          <w:p w14:paraId="00A0DC90" w14:textId="77777777" w:rsidR="00E22E49" w:rsidRDefault="001C34A4">
            <w:pPr>
              <w:jc w:val="center"/>
              <w:rPr>
                <w:rFonts w:ascii="SimHei" w:eastAsia="SimHei" w:hAnsi="SimHei" w:cs="SimHei"/>
                <w:sz w:val="32"/>
                <w:szCs w:val="32"/>
              </w:rPr>
            </w:pPr>
            <w:r>
              <w:rPr>
                <w:rFonts w:ascii="SimHei" w:eastAsia="SimHei" w:hAnsi="SimHei" w:cs="SimHei" w:hint="eastAsia"/>
                <w:sz w:val="32"/>
                <w:szCs w:val="32"/>
              </w:rPr>
              <w:t>2311729</w:t>
            </w:r>
          </w:p>
        </w:tc>
      </w:tr>
      <w:tr w:rsidR="00E22E49" w14:paraId="00A0DC94" w14:textId="77777777">
        <w:trPr>
          <w:trHeight w:val="680"/>
          <w:jc w:val="center"/>
        </w:trPr>
        <w:tc>
          <w:tcPr>
            <w:tcW w:w="1701" w:type="dxa"/>
            <w:tcBorders>
              <w:right w:val="nil"/>
            </w:tcBorders>
            <w:shd w:val="clear" w:color="auto" w:fill="auto"/>
            <w:vAlign w:val="center"/>
          </w:tcPr>
          <w:p w14:paraId="00A0DC92" w14:textId="77777777" w:rsidR="00E22E49" w:rsidRDefault="001C34A4">
            <w:pPr>
              <w:jc w:val="distribute"/>
              <w:rPr>
                <w:rFonts w:ascii="SimHei" w:eastAsia="SimHei" w:hAnsi="SimHei" w:cs="SimHei"/>
                <w:sz w:val="32"/>
                <w:szCs w:val="32"/>
              </w:rPr>
            </w:pPr>
            <w:r>
              <w:rPr>
                <w:rFonts w:ascii="SimHei" w:eastAsia="SimHei" w:hAnsi="SimHei" w:cs="SimHei" w:hint="eastAsia"/>
                <w:sz w:val="32"/>
                <w:szCs w:val="32"/>
              </w:rPr>
              <w:t>学</w:t>
            </w:r>
            <w:r>
              <w:rPr>
                <w:rFonts w:ascii="SimHei" w:eastAsia="SimHei" w:hAnsi="SimHei" w:cs="SimHei" w:hint="eastAsia"/>
                <w:sz w:val="32"/>
                <w:szCs w:val="32"/>
              </w:rPr>
              <w:t xml:space="preserve">    </w:t>
            </w:r>
            <w:r>
              <w:rPr>
                <w:rFonts w:ascii="SimHei" w:eastAsia="SimHei" w:hAnsi="SimHei" w:cs="SimHei" w:hint="eastAsia"/>
                <w:sz w:val="32"/>
                <w:szCs w:val="32"/>
              </w:rPr>
              <w:t>院</w:t>
            </w:r>
          </w:p>
        </w:tc>
        <w:tc>
          <w:tcPr>
            <w:tcW w:w="5535" w:type="dxa"/>
            <w:tcBorders>
              <w:top w:val="single" w:sz="12" w:space="0" w:color="auto"/>
              <w:left w:val="nil"/>
              <w:bottom w:val="single" w:sz="12" w:space="0" w:color="auto"/>
              <w:right w:val="nil"/>
            </w:tcBorders>
            <w:shd w:val="clear" w:color="auto" w:fill="auto"/>
            <w:vAlign w:val="center"/>
          </w:tcPr>
          <w:p w14:paraId="00A0DC93" w14:textId="77777777" w:rsidR="00E22E49" w:rsidRDefault="001C34A4">
            <w:pPr>
              <w:jc w:val="center"/>
              <w:rPr>
                <w:rFonts w:ascii="SimHei" w:eastAsia="SimHei" w:hAnsi="SimHei" w:cs="SimHei"/>
                <w:sz w:val="32"/>
                <w:szCs w:val="32"/>
              </w:rPr>
            </w:pPr>
            <w:r>
              <w:rPr>
                <w:rFonts w:ascii="SimHei" w:eastAsia="SimHei" w:hAnsi="SimHei" w:cs="SimHei" w:hint="eastAsia"/>
                <w:sz w:val="32"/>
                <w:szCs w:val="32"/>
              </w:rPr>
              <w:t>信息技术学院</w:t>
            </w:r>
          </w:p>
        </w:tc>
      </w:tr>
      <w:tr w:rsidR="00E22E49" w14:paraId="00A0DC97" w14:textId="77777777">
        <w:trPr>
          <w:trHeight w:val="680"/>
          <w:jc w:val="center"/>
        </w:trPr>
        <w:tc>
          <w:tcPr>
            <w:tcW w:w="1701" w:type="dxa"/>
            <w:tcBorders>
              <w:right w:val="nil"/>
            </w:tcBorders>
            <w:shd w:val="clear" w:color="auto" w:fill="auto"/>
            <w:vAlign w:val="center"/>
          </w:tcPr>
          <w:p w14:paraId="00A0DC95" w14:textId="77777777" w:rsidR="00E22E49" w:rsidRDefault="001C34A4">
            <w:pPr>
              <w:jc w:val="distribute"/>
              <w:rPr>
                <w:rFonts w:ascii="SimHei" w:eastAsia="SimHei" w:hAnsi="SimHei" w:cs="SimHei"/>
                <w:sz w:val="32"/>
                <w:szCs w:val="32"/>
              </w:rPr>
            </w:pPr>
            <w:r>
              <w:rPr>
                <w:rFonts w:ascii="SimHei" w:eastAsia="SimHei" w:hAnsi="SimHei" w:cs="SimHei" w:hint="eastAsia"/>
                <w:sz w:val="32"/>
                <w:szCs w:val="32"/>
              </w:rPr>
              <w:t>专业班级</w:t>
            </w:r>
          </w:p>
        </w:tc>
        <w:tc>
          <w:tcPr>
            <w:tcW w:w="5535" w:type="dxa"/>
            <w:tcBorders>
              <w:top w:val="single" w:sz="12" w:space="0" w:color="auto"/>
              <w:left w:val="nil"/>
              <w:bottom w:val="single" w:sz="12" w:space="0" w:color="auto"/>
              <w:right w:val="nil"/>
            </w:tcBorders>
            <w:shd w:val="clear" w:color="auto" w:fill="auto"/>
            <w:vAlign w:val="center"/>
          </w:tcPr>
          <w:p w14:paraId="00A0DC96" w14:textId="77777777" w:rsidR="00E22E49" w:rsidRDefault="001C34A4">
            <w:pPr>
              <w:jc w:val="center"/>
              <w:rPr>
                <w:rFonts w:ascii="SimHei" w:eastAsia="SimHei" w:hAnsi="SimHei" w:cs="SimHei"/>
                <w:sz w:val="32"/>
                <w:szCs w:val="32"/>
              </w:rPr>
            </w:pPr>
            <w:r>
              <w:rPr>
                <w:rFonts w:ascii="SimHei" w:eastAsia="SimHei" w:hAnsi="SimHei" w:cs="SimHei"/>
                <w:sz w:val="32"/>
                <w:szCs w:val="32"/>
              </w:rPr>
              <w:t>计科</w:t>
            </w:r>
            <w:r>
              <w:rPr>
                <w:rFonts w:ascii="SimHei" w:eastAsia="SimHei" w:hAnsi="SimHei" w:cs="SimHei"/>
                <w:sz w:val="32"/>
                <w:szCs w:val="32"/>
              </w:rPr>
              <w:t>B21-10</w:t>
            </w:r>
          </w:p>
        </w:tc>
      </w:tr>
      <w:tr w:rsidR="00E22E49" w14:paraId="00A0DC9A" w14:textId="77777777">
        <w:trPr>
          <w:trHeight w:val="680"/>
          <w:jc w:val="center"/>
        </w:trPr>
        <w:tc>
          <w:tcPr>
            <w:tcW w:w="1701" w:type="dxa"/>
            <w:tcBorders>
              <w:right w:val="nil"/>
            </w:tcBorders>
            <w:shd w:val="clear" w:color="auto" w:fill="auto"/>
            <w:vAlign w:val="center"/>
          </w:tcPr>
          <w:p w14:paraId="00A0DC98" w14:textId="77777777" w:rsidR="00E22E49" w:rsidRDefault="001C34A4">
            <w:pPr>
              <w:jc w:val="distribute"/>
              <w:rPr>
                <w:rFonts w:ascii="SimHei" w:eastAsia="SimHei" w:hAnsi="SimHei" w:cs="SimHei"/>
                <w:sz w:val="32"/>
                <w:szCs w:val="32"/>
              </w:rPr>
            </w:pPr>
            <w:r>
              <w:rPr>
                <w:rFonts w:ascii="SimHei" w:eastAsia="SimHei" w:hAnsi="SimHei" w:cs="SimHei" w:hint="eastAsia"/>
                <w:sz w:val="32"/>
                <w:szCs w:val="32"/>
              </w:rPr>
              <w:t>指导教师</w:t>
            </w:r>
          </w:p>
        </w:tc>
        <w:tc>
          <w:tcPr>
            <w:tcW w:w="5535" w:type="dxa"/>
            <w:tcBorders>
              <w:top w:val="single" w:sz="12" w:space="0" w:color="auto"/>
              <w:left w:val="nil"/>
              <w:bottom w:val="single" w:sz="12" w:space="0" w:color="auto"/>
              <w:right w:val="nil"/>
            </w:tcBorders>
            <w:shd w:val="clear" w:color="auto" w:fill="auto"/>
            <w:vAlign w:val="center"/>
          </w:tcPr>
          <w:p w14:paraId="00A0DC99" w14:textId="77777777" w:rsidR="00E22E49" w:rsidRDefault="001C34A4">
            <w:pPr>
              <w:jc w:val="center"/>
              <w:rPr>
                <w:rFonts w:ascii="SimHei" w:eastAsia="SimHei" w:hAnsi="SimHei" w:cs="SimHei"/>
                <w:sz w:val="32"/>
                <w:szCs w:val="32"/>
              </w:rPr>
            </w:pPr>
            <w:r>
              <w:rPr>
                <w:rFonts w:ascii="SimHei" w:eastAsia="SimHei" w:hAnsi="SimHei" w:cs="SimHei" w:hint="eastAsia"/>
                <w:sz w:val="32"/>
                <w:szCs w:val="32"/>
              </w:rPr>
              <w:t>丁菊</w:t>
            </w:r>
          </w:p>
        </w:tc>
      </w:tr>
      <w:tr w:rsidR="00E22E49" w14:paraId="00A0DC9D" w14:textId="77777777">
        <w:trPr>
          <w:trHeight w:val="680"/>
          <w:jc w:val="center"/>
        </w:trPr>
        <w:tc>
          <w:tcPr>
            <w:tcW w:w="1701" w:type="dxa"/>
            <w:tcBorders>
              <w:right w:val="nil"/>
            </w:tcBorders>
            <w:shd w:val="clear" w:color="auto" w:fill="auto"/>
            <w:vAlign w:val="center"/>
          </w:tcPr>
          <w:p w14:paraId="00A0DC9B" w14:textId="77777777" w:rsidR="00E22E49" w:rsidRDefault="001C34A4">
            <w:pPr>
              <w:jc w:val="distribute"/>
              <w:rPr>
                <w:rFonts w:ascii="SimHei" w:eastAsia="SimHei" w:hAnsi="SimHei" w:cs="SimHei"/>
                <w:sz w:val="32"/>
                <w:szCs w:val="32"/>
              </w:rPr>
            </w:pPr>
            <w:r>
              <w:rPr>
                <w:rFonts w:ascii="SimHei" w:eastAsia="SimHei" w:hAnsi="SimHei" w:cs="SimHei" w:hint="eastAsia"/>
                <w:sz w:val="32"/>
                <w:szCs w:val="32"/>
              </w:rPr>
              <w:t>交稿日期</w:t>
            </w:r>
          </w:p>
        </w:tc>
        <w:tc>
          <w:tcPr>
            <w:tcW w:w="5535" w:type="dxa"/>
            <w:tcBorders>
              <w:top w:val="single" w:sz="12" w:space="0" w:color="auto"/>
              <w:left w:val="nil"/>
              <w:bottom w:val="single" w:sz="12" w:space="0" w:color="auto"/>
              <w:right w:val="nil"/>
            </w:tcBorders>
            <w:shd w:val="clear" w:color="auto" w:fill="auto"/>
            <w:vAlign w:val="center"/>
          </w:tcPr>
          <w:p w14:paraId="00A0DC9C" w14:textId="77777777" w:rsidR="00E22E49" w:rsidRDefault="001C34A4">
            <w:pPr>
              <w:jc w:val="center"/>
              <w:rPr>
                <w:rFonts w:ascii="SimHei" w:eastAsia="SimHei" w:hAnsi="SimHei" w:cs="SimHei"/>
                <w:sz w:val="32"/>
                <w:szCs w:val="32"/>
              </w:rPr>
            </w:pPr>
            <w:r>
              <w:rPr>
                <w:rFonts w:ascii="SimHei" w:eastAsia="SimHei" w:hAnsi="SimHei" w:cs="SimHei" w:hint="eastAsia"/>
                <w:sz w:val="32"/>
                <w:szCs w:val="32"/>
              </w:rPr>
              <w:t>2025</w:t>
            </w:r>
            <w:r>
              <w:rPr>
                <w:rFonts w:ascii="SimHei" w:eastAsia="SimHei" w:hAnsi="SimHei" w:cs="SimHei" w:hint="eastAsia"/>
                <w:sz w:val="32"/>
                <w:szCs w:val="32"/>
              </w:rPr>
              <w:t>年</w:t>
            </w:r>
            <w:r>
              <w:rPr>
                <w:rFonts w:ascii="SimHei" w:eastAsia="SimHei" w:hAnsi="SimHei" w:cs="SimHei" w:hint="eastAsia"/>
                <w:sz w:val="32"/>
                <w:szCs w:val="32"/>
              </w:rPr>
              <w:t>5</w:t>
            </w:r>
            <w:r>
              <w:rPr>
                <w:rFonts w:ascii="SimHei" w:eastAsia="SimHei" w:hAnsi="SimHei" w:cs="SimHei" w:hint="eastAsia"/>
                <w:sz w:val="32"/>
                <w:szCs w:val="32"/>
              </w:rPr>
              <w:t>月</w:t>
            </w:r>
            <w:r>
              <w:rPr>
                <w:rFonts w:ascii="SimHei" w:eastAsia="SimHei" w:hAnsi="SimHei" w:cs="SimHei" w:hint="eastAsia"/>
                <w:sz w:val="32"/>
                <w:szCs w:val="32"/>
              </w:rPr>
              <w:t>12</w:t>
            </w:r>
            <w:r>
              <w:rPr>
                <w:rFonts w:ascii="SimHei" w:eastAsia="SimHei" w:hAnsi="SimHei" w:cs="SimHei" w:hint="eastAsia"/>
                <w:sz w:val="32"/>
                <w:szCs w:val="32"/>
              </w:rPr>
              <w:t>日</w:t>
            </w:r>
          </w:p>
        </w:tc>
      </w:tr>
    </w:tbl>
    <w:p w14:paraId="00A0DC9E" w14:textId="77777777" w:rsidR="00E22E49" w:rsidRDefault="00E22E49">
      <w:pPr>
        <w:tabs>
          <w:tab w:val="left" w:pos="15"/>
        </w:tabs>
        <w:spacing w:line="360" w:lineRule="auto"/>
        <w:rPr>
          <w:rFonts w:cs="Times New Roman"/>
          <w:szCs w:val="24"/>
        </w:rPr>
      </w:pPr>
    </w:p>
    <w:p w14:paraId="00A0DC9F" w14:textId="77777777" w:rsidR="00E22E49" w:rsidRDefault="00E22E49">
      <w:pPr>
        <w:spacing w:line="480" w:lineRule="exact"/>
        <w:jc w:val="center"/>
        <w:rPr>
          <w:rFonts w:cs="Times New Roman"/>
          <w:sz w:val="28"/>
          <w:szCs w:val="28"/>
        </w:rPr>
      </w:pPr>
    </w:p>
    <w:p w14:paraId="00A0DCA0" w14:textId="77777777" w:rsidR="00E22E49" w:rsidRDefault="00E22E49">
      <w:pPr>
        <w:spacing w:line="480" w:lineRule="exact"/>
        <w:jc w:val="center"/>
        <w:rPr>
          <w:rFonts w:cs="Times New Roman"/>
          <w:sz w:val="28"/>
          <w:szCs w:val="28"/>
        </w:rPr>
      </w:pPr>
    </w:p>
    <w:p w14:paraId="00A0DCA1" w14:textId="77777777" w:rsidR="00E22E49" w:rsidRDefault="001C34A4">
      <w:pPr>
        <w:tabs>
          <w:tab w:val="left" w:pos="15"/>
        </w:tabs>
        <w:spacing w:line="480" w:lineRule="exact"/>
        <w:jc w:val="center"/>
        <w:rPr>
          <w:rFonts w:cs="Times New Roman"/>
          <w:szCs w:val="24"/>
        </w:rPr>
        <w:sectPr w:rsidR="00E22E49">
          <w:headerReference w:type="default" r:id="rId9"/>
          <w:headerReference w:type="first" r:id="rId10"/>
          <w:pgSz w:w="11906" w:h="16838"/>
          <w:pgMar w:top="1985" w:right="1418" w:bottom="1418" w:left="1418" w:header="1418" w:footer="1134" w:gutter="0"/>
          <w:pgNumType w:fmt="upperRoman"/>
          <w:cols w:space="720"/>
          <w:docGrid w:linePitch="326" w:charSpace="-2048"/>
        </w:sectPr>
      </w:pPr>
      <w:r>
        <w:rPr>
          <w:rFonts w:cs="Times New Roman"/>
          <w:sz w:val="28"/>
          <w:szCs w:val="28"/>
        </w:rPr>
        <w:t>教务处制</w:t>
      </w:r>
    </w:p>
    <w:p w14:paraId="00A0DCA2" w14:textId="77777777" w:rsidR="00E22E49" w:rsidRDefault="001C34A4">
      <w:pPr>
        <w:spacing w:line="360" w:lineRule="auto"/>
        <w:jc w:val="center"/>
        <w:rPr>
          <w:rFonts w:eastAsia="SimHei" w:cs="Times New Roman"/>
          <w:b/>
          <w:sz w:val="36"/>
          <w:szCs w:val="36"/>
        </w:rPr>
      </w:pPr>
      <w:r>
        <w:rPr>
          <w:rFonts w:eastAsia="SimHei" w:cs="Times New Roman" w:hint="eastAsia"/>
          <w:b/>
          <w:sz w:val="36"/>
          <w:szCs w:val="36"/>
        </w:rPr>
        <w:lastRenderedPageBreak/>
        <w:t>上海建桥学院毕业论文（设计）</w:t>
      </w:r>
      <w:r>
        <w:rPr>
          <w:rFonts w:eastAsia="SimHei" w:cs="Times New Roman"/>
          <w:b/>
          <w:sz w:val="36"/>
          <w:szCs w:val="36"/>
        </w:rPr>
        <w:t>学术诚信声明</w:t>
      </w:r>
    </w:p>
    <w:p w14:paraId="00A0DCA3" w14:textId="77777777" w:rsidR="00E22E49" w:rsidRDefault="00E22E49">
      <w:pPr>
        <w:spacing w:after="120" w:line="360" w:lineRule="auto"/>
        <w:ind w:firstLineChars="200" w:firstLine="480"/>
        <w:rPr>
          <w:rFonts w:cs="Times New Roman"/>
          <w:sz w:val="24"/>
          <w:szCs w:val="24"/>
        </w:rPr>
      </w:pPr>
    </w:p>
    <w:p w14:paraId="00A0DCA4" w14:textId="77777777" w:rsidR="00E22E49" w:rsidRDefault="001C34A4">
      <w:pPr>
        <w:spacing w:after="120" w:line="360" w:lineRule="auto"/>
        <w:ind w:firstLineChars="200" w:firstLine="480"/>
        <w:rPr>
          <w:rFonts w:cs="Times New Roman"/>
          <w:sz w:val="24"/>
          <w:szCs w:val="24"/>
        </w:rPr>
      </w:pPr>
      <w:r>
        <w:rPr>
          <w:rFonts w:cs="Times New Roman"/>
          <w:sz w:val="24"/>
          <w:szCs w:val="24"/>
        </w:rPr>
        <w:t>本人郑重声明：所呈交的</w:t>
      </w:r>
      <w:r>
        <w:rPr>
          <w:rFonts w:cs="Times New Roman" w:hint="eastAsia"/>
          <w:sz w:val="24"/>
          <w:szCs w:val="24"/>
        </w:rPr>
        <w:t>毕业论文（设计）</w:t>
      </w:r>
      <w:r>
        <w:rPr>
          <w:rFonts w:cs="Times New Roman"/>
          <w:sz w:val="24"/>
          <w:szCs w:val="24"/>
        </w:rPr>
        <w:t>，是本人在导师的指导下，独立进行研究工作所取得的成果。除文中已经注明引用的内容外，本</w:t>
      </w:r>
      <w:r>
        <w:rPr>
          <w:rFonts w:cs="Times New Roman" w:hint="eastAsia"/>
          <w:sz w:val="24"/>
          <w:szCs w:val="24"/>
        </w:rPr>
        <w:t>毕业论文（设计）</w:t>
      </w:r>
      <w:r>
        <w:rPr>
          <w:rFonts w:cs="Times New Roman"/>
          <w:sz w:val="24"/>
          <w:szCs w:val="24"/>
        </w:rPr>
        <w:t>不含任何其他个人或集体已经发表或撰写过的作品或成果。对本文的研究做出重要贡献的个人和集体，均已在文中以明确方式标明。本人完全意识到本声明的法律结果由本人承担。</w:t>
      </w:r>
    </w:p>
    <w:p w14:paraId="00A0DCA5" w14:textId="77777777" w:rsidR="00E22E49" w:rsidRDefault="00E22E49">
      <w:pPr>
        <w:spacing w:after="120" w:line="360" w:lineRule="auto"/>
        <w:ind w:firstLineChars="200" w:firstLine="480"/>
        <w:rPr>
          <w:rFonts w:cs="Times New Roman"/>
          <w:sz w:val="24"/>
          <w:szCs w:val="24"/>
        </w:rPr>
      </w:pPr>
    </w:p>
    <w:p w14:paraId="00A0DCA6" w14:textId="77777777" w:rsidR="00E22E49" w:rsidRDefault="001C34A4">
      <w:pPr>
        <w:spacing w:after="120" w:line="360" w:lineRule="auto"/>
        <w:ind w:firstLineChars="200" w:firstLine="480"/>
        <w:rPr>
          <w:rFonts w:cs="Times New Roman"/>
          <w:sz w:val="24"/>
          <w:szCs w:val="24"/>
        </w:rPr>
      </w:pPr>
      <w:r>
        <w:rPr>
          <w:rFonts w:cs="Times New Roman"/>
          <w:noProof/>
          <w:sz w:val="24"/>
          <w:szCs w:val="24"/>
        </w:rPr>
        <w:drawing>
          <wp:anchor distT="0" distB="0" distL="114300" distR="114300" simplePos="0" relativeHeight="251659264" behindDoc="0" locked="0" layoutInCell="1" allowOverlap="1" wp14:anchorId="00A0DF14" wp14:editId="00A0DF15">
            <wp:simplePos x="0" y="0"/>
            <wp:positionH relativeFrom="column">
              <wp:posOffset>1342390</wp:posOffset>
            </wp:positionH>
            <wp:positionV relativeFrom="paragraph">
              <wp:posOffset>193040</wp:posOffset>
            </wp:positionV>
            <wp:extent cx="920750" cy="525780"/>
            <wp:effectExtent l="0" t="0" r="0" b="0"/>
            <wp:wrapNone/>
            <wp:docPr id="21" name="图片 21" descr="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ignature"/>
                    <pic:cNvPicPr>
                      <a:picLocks noChangeAspect="1"/>
                    </pic:cNvPicPr>
                  </pic:nvPicPr>
                  <pic:blipFill>
                    <a:blip r:embed="rId11"/>
                    <a:stretch>
                      <a:fillRect/>
                    </a:stretch>
                  </pic:blipFill>
                  <pic:spPr>
                    <a:xfrm>
                      <a:off x="0" y="0"/>
                      <a:ext cx="920750" cy="525780"/>
                    </a:xfrm>
                    <a:prstGeom prst="rect">
                      <a:avLst/>
                    </a:prstGeom>
                  </pic:spPr>
                </pic:pic>
              </a:graphicData>
            </a:graphic>
          </wp:anchor>
        </w:drawing>
      </w:r>
    </w:p>
    <w:p w14:paraId="00A0DCA7" w14:textId="77777777" w:rsidR="00E22E49" w:rsidRDefault="001C34A4">
      <w:pPr>
        <w:spacing w:after="120" w:line="360" w:lineRule="auto"/>
        <w:ind w:firstLineChars="200" w:firstLine="480"/>
        <w:rPr>
          <w:rFonts w:cs="Times New Roman"/>
          <w:sz w:val="24"/>
          <w:szCs w:val="24"/>
        </w:rPr>
      </w:pPr>
      <w:r>
        <w:rPr>
          <w:rFonts w:cs="Times New Roman"/>
          <w:sz w:val="24"/>
          <w:szCs w:val="24"/>
        </w:rPr>
        <w:t>作者签名：</w:t>
      </w:r>
      <w:r>
        <w:rPr>
          <w:rFonts w:cs="Times New Roman"/>
          <w:sz w:val="24"/>
          <w:szCs w:val="24"/>
        </w:rPr>
        <w:t xml:space="preserve">                            </w:t>
      </w:r>
      <w:r>
        <w:rPr>
          <w:rFonts w:cs="Times New Roman"/>
          <w:sz w:val="24"/>
          <w:szCs w:val="24"/>
        </w:rPr>
        <w:t>日期：</w:t>
      </w:r>
      <w:r>
        <w:rPr>
          <w:rFonts w:cs="Times New Roman"/>
          <w:sz w:val="24"/>
          <w:szCs w:val="24"/>
        </w:rPr>
        <w:t xml:space="preserve"> </w:t>
      </w:r>
      <w:r>
        <w:rPr>
          <w:rFonts w:cs="Times New Roman" w:hint="eastAsia"/>
          <w:sz w:val="24"/>
          <w:szCs w:val="24"/>
        </w:rPr>
        <w:t>2025</w:t>
      </w:r>
      <w:r>
        <w:rPr>
          <w:rFonts w:cs="Times New Roman"/>
          <w:sz w:val="24"/>
          <w:szCs w:val="24"/>
        </w:rPr>
        <w:t>年</w:t>
      </w:r>
      <w:r>
        <w:rPr>
          <w:rFonts w:cs="Times New Roman"/>
          <w:sz w:val="24"/>
          <w:szCs w:val="24"/>
        </w:rPr>
        <w:t xml:space="preserve"> </w:t>
      </w:r>
      <w:r>
        <w:rPr>
          <w:rFonts w:cs="Times New Roman" w:hint="eastAsia"/>
          <w:sz w:val="24"/>
          <w:szCs w:val="24"/>
        </w:rPr>
        <w:t>5</w:t>
      </w:r>
      <w:r>
        <w:rPr>
          <w:rFonts w:cs="Times New Roman"/>
          <w:sz w:val="24"/>
          <w:szCs w:val="24"/>
        </w:rPr>
        <w:t xml:space="preserve"> </w:t>
      </w:r>
      <w:r>
        <w:rPr>
          <w:rFonts w:cs="Times New Roman"/>
          <w:sz w:val="24"/>
          <w:szCs w:val="24"/>
        </w:rPr>
        <w:t>月</w:t>
      </w:r>
      <w:r>
        <w:rPr>
          <w:rFonts w:cs="Times New Roman"/>
          <w:sz w:val="24"/>
          <w:szCs w:val="24"/>
        </w:rPr>
        <w:t xml:space="preserve"> </w:t>
      </w:r>
      <w:r>
        <w:rPr>
          <w:rFonts w:cs="Times New Roman" w:hint="eastAsia"/>
          <w:sz w:val="24"/>
          <w:szCs w:val="24"/>
        </w:rPr>
        <w:t>12</w:t>
      </w:r>
      <w:r>
        <w:rPr>
          <w:rFonts w:cs="Times New Roman"/>
          <w:sz w:val="24"/>
          <w:szCs w:val="24"/>
        </w:rPr>
        <w:t>日</w:t>
      </w:r>
    </w:p>
    <w:p w14:paraId="00A0DCA8" w14:textId="77777777" w:rsidR="00E22E49" w:rsidRDefault="00E22E49">
      <w:pPr>
        <w:spacing w:after="120" w:line="360" w:lineRule="auto"/>
        <w:ind w:firstLineChars="200" w:firstLine="480"/>
        <w:rPr>
          <w:rFonts w:cs="Times New Roman"/>
          <w:sz w:val="24"/>
          <w:szCs w:val="24"/>
        </w:rPr>
      </w:pPr>
    </w:p>
    <w:p w14:paraId="00A0DCA9" w14:textId="77777777" w:rsidR="00E22E49" w:rsidRDefault="00E22E49">
      <w:pPr>
        <w:spacing w:after="120" w:line="360" w:lineRule="auto"/>
        <w:ind w:firstLineChars="200" w:firstLine="480"/>
        <w:rPr>
          <w:rFonts w:cs="Times New Roman"/>
          <w:sz w:val="24"/>
          <w:szCs w:val="24"/>
        </w:rPr>
      </w:pPr>
    </w:p>
    <w:p w14:paraId="00A0DCAA" w14:textId="77777777" w:rsidR="00E22E49" w:rsidRDefault="001C34A4">
      <w:pPr>
        <w:spacing w:line="360" w:lineRule="auto"/>
        <w:jc w:val="center"/>
        <w:rPr>
          <w:rFonts w:eastAsia="SimHei" w:cs="Times New Roman"/>
          <w:b/>
          <w:sz w:val="36"/>
          <w:szCs w:val="36"/>
        </w:rPr>
      </w:pPr>
      <w:r>
        <w:rPr>
          <w:rFonts w:eastAsia="SimHei" w:cs="Times New Roman" w:hint="eastAsia"/>
          <w:b/>
          <w:sz w:val="36"/>
          <w:szCs w:val="36"/>
        </w:rPr>
        <w:t>上海建桥学院毕业论文（设计）</w:t>
      </w:r>
      <w:r>
        <w:rPr>
          <w:rFonts w:eastAsia="SimHei" w:cs="Times New Roman"/>
          <w:b/>
          <w:sz w:val="36"/>
          <w:szCs w:val="36"/>
        </w:rPr>
        <w:t>版权使用授权书</w:t>
      </w:r>
    </w:p>
    <w:p w14:paraId="00A0DCAB" w14:textId="77777777" w:rsidR="00E22E49" w:rsidRDefault="00E22E49">
      <w:pPr>
        <w:spacing w:after="120" w:line="360" w:lineRule="auto"/>
        <w:ind w:firstLineChars="200" w:firstLine="480"/>
        <w:rPr>
          <w:rFonts w:cs="Times New Roman"/>
          <w:sz w:val="24"/>
          <w:szCs w:val="24"/>
        </w:rPr>
      </w:pPr>
    </w:p>
    <w:p w14:paraId="00A0DCAC" w14:textId="77777777" w:rsidR="00E22E49" w:rsidRDefault="001C34A4">
      <w:pPr>
        <w:spacing w:after="120" w:line="360" w:lineRule="auto"/>
        <w:ind w:firstLineChars="200" w:firstLine="480"/>
        <w:rPr>
          <w:rFonts w:cs="Times New Roman"/>
          <w:sz w:val="24"/>
          <w:szCs w:val="24"/>
        </w:rPr>
      </w:pPr>
      <w:r>
        <w:rPr>
          <w:rFonts w:cs="Times New Roman"/>
          <w:sz w:val="24"/>
          <w:szCs w:val="24"/>
        </w:rPr>
        <w:lastRenderedPageBreak/>
        <w:t>本</w:t>
      </w:r>
      <w:r>
        <w:rPr>
          <w:rFonts w:cs="Times New Roman" w:hint="eastAsia"/>
          <w:sz w:val="24"/>
          <w:szCs w:val="24"/>
        </w:rPr>
        <w:t>毕业论文（设计）</w:t>
      </w:r>
      <w:r>
        <w:rPr>
          <w:rFonts w:cs="Times New Roman"/>
          <w:sz w:val="24"/>
          <w:szCs w:val="24"/>
        </w:rPr>
        <w:t>作者同意学校保留并向国家有关部门或机构送交论文的复印件和电子版，允许论文被查阅和借阅。本人授权上海建桥学院可以将本</w:t>
      </w:r>
      <w:r>
        <w:rPr>
          <w:rFonts w:cs="Times New Roman" w:hint="eastAsia"/>
          <w:sz w:val="24"/>
          <w:szCs w:val="24"/>
        </w:rPr>
        <w:t>毕业论文（设计）</w:t>
      </w:r>
      <w:r>
        <w:rPr>
          <w:rFonts w:cs="Times New Roman"/>
          <w:sz w:val="24"/>
          <w:szCs w:val="24"/>
        </w:rPr>
        <w:t>的全部或部分内容编入有关数据库进行检索，可以采用影印、缩印或扫描等复制手段保存和汇编本</w:t>
      </w:r>
      <w:r>
        <w:rPr>
          <w:rFonts w:cs="Times New Roman" w:hint="eastAsia"/>
          <w:sz w:val="24"/>
          <w:szCs w:val="24"/>
        </w:rPr>
        <w:t>毕业论文（设计）</w:t>
      </w:r>
      <w:r>
        <w:rPr>
          <w:rFonts w:cs="Times New Roman"/>
          <w:sz w:val="24"/>
          <w:szCs w:val="24"/>
        </w:rPr>
        <w:t>。</w:t>
      </w:r>
    </w:p>
    <w:p w14:paraId="00A0DCAD" w14:textId="77777777" w:rsidR="00E22E49" w:rsidRDefault="00E22E49">
      <w:pPr>
        <w:spacing w:after="120" w:line="360" w:lineRule="auto"/>
        <w:ind w:firstLineChars="200" w:firstLine="480"/>
        <w:rPr>
          <w:rFonts w:cs="Times New Roman"/>
          <w:sz w:val="24"/>
          <w:szCs w:val="24"/>
        </w:rPr>
      </w:pPr>
    </w:p>
    <w:p w14:paraId="00A0DCAE" w14:textId="77777777" w:rsidR="00E22E49" w:rsidRDefault="001C34A4">
      <w:pPr>
        <w:spacing w:line="360" w:lineRule="auto"/>
        <w:ind w:firstLineChars="200" w:firstLine="420"/>
        <w:rPr>
          <w:rFonts w:cs="Times New Roman"/>
          <w:sz w:val="24"/>
          <w:szCs w:val="24"/>
        </w:rPr>
      </w:pPr>
      <w:r>
        <w:rPr>
          <w:rFonts w:cs="Times New Roman"/>
          <w:szCs w:val="24"/>
        </w:rPr>
        <w:t xml:space="preserve">           </w:t>
      </w:r>
      <w:r>
        <w:rPr>
          <w:rFonts w:cs="Times New Roman"/>
          <w:sz w:val="24"/>
          <w:szCs w:val="24"/>
        </w:rPr>
        <w:t xml:space="preserve">  </w:t>
      </w:r>
      <w:r>
        <w:rPr>
          <w:rFonts w:cs="Times New Roman" w:hint="eastAsia"/>
          <w:sz w:val="24"/>
          <w:szCs w:val="24"/>
        </w:rPr>
        <w:t xml:space="preserve"> </w:t>
      </w:r>
      <w:r>
        <w:rPr>
          <w:rFonts w:cs="Times New Roman"/>
          <w:b/>
          <w:sz w:val="24"/>
          <w:szCs w:val="24"/>
        </w:rPr>
        <w:t xml:space="preserve"> </w:t>
      </w:r>
      <w:r>
        <w:rPr>
          <w:rFonts w:cs="Times New Roman"/>
          <w:b/>
          <w:sz w:val="24"/>
          <w:szCs w:val="24"/>
        </w:rPr>
        <w:t>保</w:t>
      </w:r>
      <w:r>
        <w:rPr>
          <w:rFonts w:cs="Times New Roman" w:hint="eastAsia"/>
          <w:b/>
          <w:sz w:val="24"/>
          <w:szCs w:val="24"/>
        </w:rPr>
        <w:t xml:space="preserve">  </w:t>
      </w:r>
      <w:r>
        <w:rPr>
          <w:rFonts w:cs="Times New Roman"/>
          <w:b/>
          <w:sz w:val="24"/>
          <w:szCs w:val="24"/>
        </w:rPr>
        <w:t>密</w:t>
      </w:r>
      <w:r>
        <w:rPr>
          <w:rFonts w:cs="Times New Roman" w:hint="eastAsia"/>
          <w:b/>
          <w:sz w:val="24"/>
          <w:szCs w:val="24"/>
        </w:rPr>
        <w:t xml:space="preserve"> </w:t>
      </w:r>
      <w:r>
        <w:rPr>
          <w:rFonts w:ascii="SimSun" w:hAnsi="SimSun" w:cs="Times New Roman"/>
          <w:sz w:val="24"/>
          <w:szCs w:val="24"/>
        </w:rPr>
        <w:t>□</w:t>
      </w:r>
      <w:r>
        <w:rPr>
          <w:rFonts w:cs="Times New Roman"/>
          <w:sz w:val="24"/>
          <w:szCs w:val="24"/>
        </w:rPr>
        <w:t>，在</w:t>
      </w:r>
      <w:r>
        <w:rPr>
          <w:rFonts w:cs="Times New Roman"/>
          <w:sz w:val="24"/>
          <w:szCs w:val="24"/>
          <w:u w:val="single"/>
        </w:rPr>
        <w:t xml:space="preserve">   </w:t>
      </w:r>
      <w:r>
        <w:rPr>
          <w:rFonts w:cs="Times New Roman"/>
          <w:sz w:val="24"/>
          <w:szCs w:val="24"/>
        </w:rPr>
        <w:t>年解密后适用本授权书。</w:t>
      </w:r>
    </w:p>
    <w:p w14:paraId="00A0DCAF" w14:textId="77777777" w:rsidR="00E22E49" w:rsidRDefault="001C34A4">
      <w:pPr>
        <w:spacing w:line="360" w:lineRule="auto"/>
        <w:ind w:firstLineChars="200" w:firstLine="480"/>
        <w:rPr>
          <w:rFonts w:cs="Times New Roman"/>
          <w:b/>
          <w:sz w:val="24"/>
          <w:szCs w:val="24"/>
        </w:rPr>
      </w:pPr>
      <w:r>
        <w:rPr>
          <w:rFonts w:cs="Times New Roman"/>
          <w:sz w:val="24"/>
          <w:szCs w:val="24"/>
        </w:rPr>
        <w:t>本论文属于</w:t>
      </w:r>
    </w:p>
    <w:p w14:paraId="00A0DCB0" w14:textId="77777777" w:rsidR="00E22E49" w:rsidRDefault="001C34A4">
      <w:pPr>
        <w:spacing w:line="360" w:lineRule="auto"/>
        <w:ind w:firstLineChars="200" w:firstLine="482"/>
        <w:rPr>
          <w:rFonts w:cs="Times New Roman"/>
          <w:sz w:val="24"/>
          <w:szCs w:val="24"/>
        </w:rPr>
      </w:pPr>
      <w:r>
        <w:rPr>
          <w:rFonts w:cs="Times New Roman"/>
          <w:b/>
          <w:sz w:val="24"/>
          <w:szCs w:val="24"/>
        </w:rPr>
        <w:t xml:space="preserve">             </w:t>
      </w:r>
      <w:r>
        <w:rPr>
          <w:rFonts w:cs="Times New Roman"/>
          <w:b/>
          <w:sz w:val="24"/>
          <w:szCs w:val="24"/>
        </w:rPr>
        <w:t>不保密</w:t>
      </w:r>
      <w:r>
        <w:rPr>
          <w:rFonts w:cs="Times New Roman" w:hint="eastAsia"/>
          <w:b/>
          <w:sz w:val="24"/>
          <w:szCs w:val="24"/>
        </w:rPr>
        <w:t xml:space="preserve"> </w:t>
      </w:r>
      <w:r>
        <w:rPr>
          <w:rFonts w:ascii="SimSun" w:hAnsi="SimSun" w:cs="Times New Roman" w:hint="eastAsia"/>
          <w:sz w:val="24"/>
          <w:szCs w:val="24"/>
        </w:rPr>
        <w:t>☑</w:t>
      </w:r>
      <w:r>
        <w:rPr>
          <w:rFonts w:cs="Times New Roman"/>
          <w:sz w:val="24"/>
          <w:szCs w:val="24"/>
        </w:rPr>
        <w:t>。</w:t>
      </w:r>
    </w:p>
    <w:p w14:paraId="00A0DCB1" w14:textId="77777777" w:rsidR="00E22E49" w:rsidRDefault="001C34A4">
      <w:pPr>
        <w:spacing w:beforeLines="50" w:before="120"/>
        <w:ind w:firstLineChars="200" w:firstLine="480"/>
        <w:rPr>
          <w:rFonts w:cs="Times New Roman"/>
          <w:sz w:val="24"/>
          <w:szCs w:val="24"/>
        </w:rPr>
      </w:pPr>
      <w:r>
        <w:rPr>
          <w:rFonts w:cs="Times New Roman"/>
          <w:sz w:val="24"/>
          <w:szCs w:val="24"/>
        </w:rPr>
        <w:t>（请在以上方框内打</w:t>
      </w:r>
      <w:r>
        <w:rPr>
          <w:rFonts w:ascii="SimSun" w:hAnsi="SimSun" w:cs="Times New Roman"/>
          <w:sz w:val="24"/>
          <w:szCs w:val="24"/>
        </w:rPr>
        <w:t>“</w:t>
      </w:r>
      <w:r>
        <w:rPr>
          <w:rFonts w:ascii="SimSun" w:hAnsi="SimSun" w:cs="Times New Roman"/>
          <w:b/>
          <w:sz w:val="24"/>
          <w:szCs w:val="24"/>
        </w:rPr>
        <w:t>√</w:t>
      </w:r>
      <w:r>
        <w:rPr>
          <w:rFonts w:ascii="SimSun" w:hAnsi="SimSun" w:cs="Times New Roman"/>
          <w:sz w:val="24"/>
          <w:szCs w:val="24"/>
        </w:rPr>
        <w:t>”</w:t>
      </w:r>
      <w:r>
        <w:rPr>
          <w:rFonts w:cs="Times New Roman" w:hint="eastAsia"/>
          <w:sz w:val="24"/>
          <w:szCs w:val="24"/>
        </w:rPr>
        <w:t>，如作者未做出选择的情况下，按不保密处理。</w:t>
      </w:r>
      <w:r>
        <w:rPr>
          <w:rFonts w:cs="Times New Roman"/>
          <w:sz w:val="24"/>
          <w:szCs w:val="24"/>
        </w:rPr>
        <w:t>）</w:t>
      </w:r>
    </w:p>
    <w:p w14:paraId="00A0DCB2" w14:textId="77777777" w:rsidR="00E22E49" w:rsidRDefault="001C34A4">
      <w:pPr>
        <w:spacing w:line="360" w:lineRule="auto"/>
        <w:ind w:firstLineChars="200" w:firstLine="480"/>
        <w:rPr>
          <w:rFonts w:cs="Times New Roman"/>
          <w:sz w:val="24"/>
          <w:szCs w:val="24"/>
        </w:rPr>
      </w:pPr>
      <w:r>
        <w:rPr>
          <w:rFonts w:cs="Times New Roman" w:hint="eastAsia"/>
          <w:noProof/>
          <w:sz w:val="24"/>
          <w:szCs w:val="24"/>
        </w:rPr>
        <w:drawing>
          <wp:anchor distT="0" distB="0" distL="114300" distR="114300" simplePos="0" relativeHeight="251661312" behindDoc="0" locked="0" layoutInCell="1" allowOverlap="1" wp14:anchorId="00A0DF16" wp14:editId="00A0DF17">
            <wp:simplePos x="0" y="0"/>
            <wp:positionH relativeFrom="column">
              <wp:posOffset>4286250</wp:posOffset>
            </wp:positionH>
            <wp:positionV relativeFrom="paragraph">
              <wp:posOffset>167640</wp:posOffset>
            </wp:positionV>
            <wp:extent cx="495300" cy="317500"/>
            <wp:effectExtent l="0" t="0" r="0" b="6350"/>
            <wp:wrapNone/>
            <wp:docPr id="30" name="图片 30" descr="b60368acd548ae665211a13bcc360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b60368acd548ae665211a13bcc360f7"/>
                    <pic:cNvPicPr>
                      <a:picLocks noChangeAspect="1"/>
                    </pic:cNvPicPr>
                  </pic:nvPicPr>
                  <pic:blipFill>
                    <a:blip r:embed="rId12"/>
                    <a:stretch>
                      <a:fillRect/>
                    </a:stretch>
                  </pic:blipFill>
                  <pic:spPr>
                    <a:xfrm>
                      <a:off x="0" y="0"/>
                      <a:ext cx="495300" cy="317500"/>
                    </a:xfrm>
                    <a:prstGeom prst="rect">
                      <a:avLst/>
                    </a:prstGeom>
                  </pic:spPr>
                </pic:pic>
              </a:graphicData>
            </a:graphic>
          </wp:anchor>
        </w:drawing>
      </w:r>
      <w:r>
        <w:rPr>
          <w:rFonts w:cs="Times New Roman"/>
          <w:noProof/>
          <w:sz w:val="24"/>
          <w:szCs w:val="24"/>
        </w:rPr>
        <w:drawing>
          <wp:anchor distT="0" distB="0" distL="114300" distR="114300" simplePos="0" relativeHeight="251660288" behindDoc="0" locked="0" layoutInCell="1" allowOverlap="1" wp14:anchorId="00A0DF18" wp14:editId="00A0DF19">
            <wp:simplePos x="0" y="0"/>
            <wp:positionH relativeFrom="column">
              <wp:posOffset>1037590</wp:posOffset>
            </wp:positionH>
            <wp:positionV relativeFrom="paragraph">
              <wp:posOffset>102870</wp:posOffset>
            </wp:positionV>
            <wp:extent cx="920750" cy="525780"/>
            <wp:effectExtent l="0" t="0" r="0" b="0"/>
            <wp:wrapNone/>
            <wp:docPr id="22" name="图片 22" descr="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ignature"/>
                    <pic:cNvPicPr>
                      <a:picLocks noChangeAspect="1"/>
                    </pic:cNvPicPr>
                  </pic:nvPicPr>
                  <pic:blipFill>
                    <a:blip r:embed="rId11"/>
                    <a:stretch>
                      <a:fillRect/>
                    </a:stretch>
                  </pic:blipFill>
                  <pic:spPr>
                    <a:xfrm>
                      <a:off x="0" y="0"/>
                      <a:ext cx="920750" cy="525780"/>
                    </a:xfrm>
                    <a:prstGeom prst="rect">
                      <a:avLst/>
                    </a:prstGeom>
                  </pic:spPr>
                </pic:pic>
              </a:graphicData>
            </a:graphic>
          </wp:anchor>
        </w:drawing>
      </w:r>
    </w:p>
    <w:p w14:paraId="00A0DCB3" w14:textId="77777777" w:rsidR="00E22E49" w:rsidRDefault="001C34A4">
      <w:pPr>
        <w:spacing w:line="360" w:lineRule="auto"/>
        <w:ind w:firstLineChars="200" w:firstLine="480"/>
        <w:rPr>
          <w:rFonts w:cs="Times New Roman"/>
          <w:sz w:val="24"/>
          <w:szCs w:val="24"/>
        </w:rPr>
      </w:pPr>
      <w:r>
        <w:rPr>
          <w:rFonts w:cs="Times New Roman"/>
          <w:sz w:val="24"/>
          <w:szCs w:val="24"/>
        </w:rPr>
        <w:t>作者签名：</w:t>
      </w:r>
      <w:r>
        <w:rPr>
          <w:rFonts w:cs="Times New Roman"/>
          <w:sz w:val="24"/>
          <w:szCs w:val="24"/>
        </w:rPr>
        <w:t xml:space="preserve">                            </w:t>
      </w:r>
      <w:r>
        <w:rPr>
          <w:rFonts w:cs="Times New Roman"/>
          <w:sz w:val="24"/>
          <w:szCs w:val="24"/>
        </w:rPr>
        <w:t>指导教师签名：</w:t>
      </w:r>
    </w:p>
    <w:p w14:paraId="00A0DCB4" w14:textId="77777777" w:rsidR="00E22E49" w:rsidRDefault="001C34A4">
      <w:pPr>
        <w:spacing w:line="360" w:lineRule="auto"/>
        <w:ind w:firstLineChars="200" w:firstLine="480"/>
        <w:rPr>
          <w:rFonts w:cs="Times New Roman"/>
          <w:sz w:val="24"/>
          <w:szCs w:val="24"/>
        </w:rPr>
      </w:pPr>
      <w:r>
        <w:rPr>
          <w:rFonts w:cs="Times New Roman"/>
          <w:sz w:val="24"/>
          <w:szCs w:val="24"/>
        </w:rPr>
        <w:t>日期：</w:t>
      </w:r>
      <w:r>
        <w:rPr>
          <w:rFonts w:cs="Times New Roman" w:hint="eastAsia"/>
          <w:sz w:val="24"/>
          <w:szCs w:val="24"/>
        </w:rPr>
        <w:t>2025</w:t>
      </w:r>
      <w:r>
        <w:rPr>
          <w:rFonts w:cs="Times New Roman"/>
          <w:sz w:val="24"/>
          <w:szCs w:val="24"/>
        </w:rPr>
        <w:t>年</w:t>
      </w:r>
      <w:r>
        <w:rPr>
          <w:rFonts w:cs="Times New Roman"/>
          <w:sz w:val="24"/>
          <w:szCs w:val="24"/>
        </w:rPr>
        <w:t xml:space="preserve"> </w:t>
      </w:r>
      <w:r>
        <w:rPr>
          <w:rFonts w:cs="Times New Roman" w:hint="eastAsia"/>
          <w:sz w:val="24"/>
          <w:szCs w:val="24"/>
        </w:rPr>
        <w:t>5</w:t>
      </w:r>
      <w:r>
        <w:rPr>
          <w:rFonts w:cs="Times New Roman"/>
          <w:sz w:val="24"/>
          <w:szCs w:val="24"/>
        </w:rPr>
        <w:t xml:space="preserve"> </w:t>
      </w:r>
      <w:r>
        <w:rPr>
          <w:rFonts w:cs="Times New Roman"/>
          <w:sz w:val="24"/>
          <w:szCs w:val="24"/>
        </w:rPr>
        <w:t>月</w:t>
      </w:r>
      <w:r>
        <w:rPr>
          <w:rFonts w:cs="Times New Roman" w:hint="eastAsia"/>
          <w:sz w:val="24"/>
          <w:szCs w:val="24"/>
        </w:rPr>
        <w:t>12</w:t>
      </w:r>
      <w:r>
        <w:rPr>
          <w:rFonts w:cs="Times New Roman"/>
          <w:sz w:val="24"/>
          <w:szCs w:val="24"/>
        </w:rPr>
        <w:t xml:space="preserve"> </w:t>
      </w:r>
      <w:r>
        <w:rPr>
          <w:rFonts w:cs="Times New Roman"/>
          <w:sz w:val="24"/>
          <w:szCs w:val="24"/>
        </w:rPr>
        <w:t>日</w:t>
      </w:r>
      <w:r>
        <w:rPr>
          <w:rFonts w:cs="Times New Roman"/>
          <w:sz w:val="24"/>
          <w:szCs w:val="24"/>
        </w:rPr>
        <w:t xml:space="preserve">                </w:t>
      </w:r>
      <w:r>
        <w:rPr>
          <w:rFonts w:cs="Times New Roman"/>
          <w:sz w:val="24"/>
          <w:szCs w:val="24"/>
        </w:rPr>
        <w:t>日期：</w:t>
      </w:r>
      <w:r>
        <w:rPr>
          <w:rFonts w:cs="Times New Roman"/>
          <w:sz w:val="24"/>
          <w:szCs w:val="24"/>
        </w:rPr>
        <w:t xml:space="preserve"> </w:t>
      </w:r>
      <w:r>
        <w:rPr>
          <w:rFonts w:cs="Times New Roman" w:hint="eastAsia"/>
          <w:sz w:val="24"/>
          <w:szCs w:val="24"/>
        </w:rPr>
        <w:t>2025</w:t>
      </w:r>
      <w:r>
        <w:rPr>
          <w:rFonts w:cs="Times New Roman"/>
          <w:sz w:val="24"/>
          <w:szCs w:val="24"/>
        </w:rPr>
        <w:t xml:space="preserve"> </w:t>
      </w:r>
      <w:r>
        <w:rPr>
          <w:rFonts w:cs="Times New Roman"/>
          <w:sz w:val="24"/>
          <w:szCs w:val="24"/>
        </w:rPr>
        <w:t>年</w:t>
      </w:r>
      <w:r>
        <w:rPr>
          <w:rFonts w:cs="Times New Roman"/>
          <w:sz w:val="24"/>
          <w:szCs w:val="24"/>
        </w:rPr>
        <w:t xml:space="preserve"> </w:t>
      </w:r>
      <w:r>
        <w:rPr>
          <w:rFonts w:cs="Times New Roman" w:hint="eastAsia"/>
          <w:sz w:val="24"/>
          <w:szCs w:val="24"/>
        </w:rPr>
        <w:t>5</w:t>
      </w:r>
      <w:r>
        <w:rPr>
          <w:rFonts w:cs="Times New Roman"/>
          <w:sz w:val="24"/>
          <w:szCs w:val="24"/>
        </w:rPr>
        <w:t xml:space="preserve">  </w:t>
      </w:r>
      <w:r>
        <w:rPr>
          <w:rFonts w:cs="Times New Roman"/>
          <w:sz w:val="24"/>
          <w:szCs w:val="24"/>
        </w:rPr>
        <w:t>月</w:t>
      </w:r>
      <w:r>
        <w:rPr>
          <w:rFonts w:cs="Times New Roman" w:hint="eastAsia"/>
          <w:sz w:val="24"/>
          <w:szCs w:val="24"/>
        </w:rPr>
        <w:t>12</w:t>
      </w:r>
      <w:r>
        <w:rPr>
          <w:rFonts w:cs="Times New Roman"/>
          <w:sz w:val="24"/>
          <w:szCs w:val="24"/>
        </w:rPr>
        <w:t xml:space="preserve"> </w:t>
      </w:r>
      <w:r>
        <w:rPr>
          <w:rFonts w:cs="Times New Roman"/>
          <w:sz w:val="24"/>
          <w:szCs w:val="24"/>
        </w:rPr>
        <w:t>日</w:t>
      </w:r>
      <w:r>
        <w:rPr>
          <w:rFonts w:cs="Times New Roman" w:hint="eastAsia"/>
          <w:sz w:val="24"/>
          <w:szCs w:val="24"/>
        </w:rPr>
        <w:tab/>
      </w:r>
    </w:p>
    <w:p w14:paraId="00A0DCB5" w14:textId="77777777" w:rsidR="00E22E49" w:rsidRDefault="00E22E49">
      <w:pPr>
        <w:spacing w:line="360" w:lineRule="auto"/>
        <w:ind w:firstLineChars="200" w:firstLine="480"/>
        <w:rPr>
          <w:rFonts w:cs="Times New Roman"/>
          <w:sz w:val="24"/>
          <w:szCs w:val="24"/>
        </w:rPr>
      </w:pPr>
    </w:p>
    <w:p w14:paraId="00A0DCB6" w14:textId="77777777" w:rsidR="00E22E49" w:rsidRDefault="00E22E49">
      <w:pPr>
        <w:spacing w:line="360" w:lineRule="auto"/>
        <w:jc w:val="center"/>
        <w:rPr>
          <w:rFonts w:cs="Times New Roman"/>
          <w:szCs w:val="24"/>
        </w:rPr>
        <w:sectPr w:rsidR="00E22E49">
          <w:type w:val="oddPage"/>
          <w:pgSz w:w="11906" w:h="16838"/>
          <w:pgMar w:top="1985" w:right="1418" w:bottom="1418" w:left="1418" w:header="1418" w:footer="1134" w:gutter="0"/>
          <w:pgNumType w:fmt="upperRoman"/>
          <w:cols w:space="720"/>
          <w:docGrid w:linePitch="326" w:charSpace="-2048"/>
        </w:sectPr>
      </w:pPr>
    </w:p>
    <w:p w14:paraId="00A0DCB7" w14:textId="77777777" w:rsidR="00E22E49" w:rsidRDefault="00E22E49">
      <w:pPr>
        <w:spacing w:line="300" w:lineRule="auto"/>
        <w:rPr>
          <w:rFonts w:ascii="SimHei" w:eastAsia="SimHei" w:hAnsi="SimHei" w:cs="Times New Roman"/>
          <w:sz w:val="32"/>
          <w:szCs w:val="32"/>
        </w:rPr>
      </w:pPr>
    </w:p>
    <w:p w14:paraId="00A0DCB8" w14:textId="77777777" w:rsidR="00E22E49" w:rsidRDefault="001C34A4">
      <w:pPr>
        <w:spacing w:line="300" w:lineRule="auto"/>
        <w:jc w:val="center"/>
        <w:rPr>
          <w:rFonts w:ascii="SimHei" w:eastAsia="SimHei" w:hAnsi="SimHei" w:cs="Times New Roman"/>
          <w:sz w:val="32"/>
          <w:szCs w:val="32"/>
        </w:rPr>
      </w:pPr>
      <w:r>
        <w:rPr>
          <w:rFonts w:ascii="SimHei" w:eastAsia="SimHei" w:hAnsi="SimHei" w:cs="Times New Roman" w:hint="eastAsia"/>
          <w:sz w:val="32"/>
          <w:szCs w:val="32"/>
        </w:rPr>
        <w:t>基于</w:t>
      </w:r>
      <w:r>
        <w:rPr>
          <w:rFonts w:ascii="SimHei" w:eastAsia="SimHei" w:hAnsi="SimHei" w:cs="Times New Roman" w:hint="eastAsia"/>
          <w:sz w:val="32"/>
          <w:szCs w:val="32"/>
        </w:rPr>
        <w:t>Rust</w:t>
      </w:r>
      <w:r>
        <w:rPr>
          <w:rFonts w:ascii="SimHei" w:eastAsia="SimHei" w:hAnsi="SimHei" w:cs="Times New Roman" w:hint="eastAsia"/>
          <w:sz w:val="32"/>
          <w:szCs w:val="32"/>
        </w:rPr>
        <w:t>的跨平台</w:t>
      </w:r>
      <w:r>
        <w:rPr>
          <w:rFonts w:ascii="SimHei" w:eastAsia="SimHei" w:hAnsi="SimHei" w:cs="Times New Roman" w:hint="eastAsia"/>
          <w:sz w:val="32"/>
          <w:szCs w:val="32"/>
        </w:rPr>
        <w:t>USB</w:t>
      </w:r>
      <w:r>
        <w:rPr>
          <w:rFonts w:ascii="SimHei" w:eastAsia="SimHei" w:hAnsi="SimHei" w:cs="Times New Roman" w:hint="eastAsia"/>
          <w:sz w:val="32"/>
          <w:szCs w:val="32"/>
        </w:rPr>
        <w:t>驱动子系统的设计与实现</w:t>
      </w:r>
    </w:p>
    <w:p w14:paraId="00A0DCB9" w14:textId="77777777" w:rsidR="00E22E49" w:rsidRDefault="00E22E49">
      <w:pPr>
        <w:spacing w:line="300" w:lineRule="auto"/>
        <w:rPr>
          <w:rFonts w:ascii="SimHei" w:eastAsia="SimHei" w:hAnsi="SimHei" w:cs="Times New Roman"/>
          <w:sz w:val="32"/>
          <w:szCs w:val="32"/>
        </w:rPr>
      </w:pPr>
    </w:p>
    <w:p w14:paraId="00A0DCBA" w14:textId="77777777" w:rsidR="00E22E49" w:rsidRDefault="001C34A4">
      <w:pPr>
        <w:spacing w:before="200" w:after="200" w:line="300" w:lineRule="auto"/>
        <w:jc w:val="center"/>
        <w:rPr>
          <w:rFonts w:eastAsia="SimHei" w:cs="Arial (正文 CS 字体)"/>
          <w:sz w:val="30"/>
        </w:rPr>
      </w:pPr>
      <w:bookmarkStart w:id="1" w:name="_Toc868457799"/>
      <w:bookmarkStart w:id="2" w:name="_Toc397346358"/>
      <w:bookmarkStart w:id="3" w:name="_Toc394577272"/>
      <w:bookmarkStart w:id="4" w:name="_Toc394577484"/>
      <w:bookmarkStart w:id="5" w:name="_Toc1011190293"/>
      <w:r>
        <w:rPr>
          <w:rFonts w:eastAsia="SimHei" w:cs="Arial (正文 CS 字体)"/>
          <w:sz w:val="30"/>
        </w:rPr>
        <w:t>摘</w:t>
      </w:r>
      <w:r>
        <w:rPr>
          <w:rFonts w:eastAsia="SimHei" w:cs="Arial (正文 CS 字体)"/>
          <w:sz w:val="30"/>
        </w:rPr>
        <w:t xml:space="preserve">    </w:t>
      </w:r>
      <w:r>
        <w:rPr>
          <w:rFonts w:eastAsia="SimHei" w:cs="Arial (正文 CS 字体)"/>
          <w:sz w:val="30"/>
        </w:rPr>
        <w:t>要</w:t>
      </w:r>
      <w:bookmarkEnd w:id="1"/>
      <w:bookmarkEnd w:id="2"/>
      <w:bookmarkEnd w:id="3"/>
      <w:bookmarkEnd w:id="4"/>
      <w:bookmarkEnd w:id="5"/>
    </w:p>
    <w:p w14:paraId="00A0DCBB" w14:textId="77777777" w:rsidR="00E22E49" w:rsidRDefault="001C34A4">
      <w:pPr>
        <w:pStyle w:val="a"/>
        <w:ind w:firstLine="480"/>
      </w:pPr>
      <w:r>
        <w:t>随着计算机技术与硬件的</w:t>
      </w:r>
      <w:r>
        <w:t>不断进步</w:t>
      </w:r>
      <w:r>
        <w:t>，</w:t>
      </w:r>
      <w:r>
        <w:t>USB</w:t>
      </w:r>
      <w:r>
        <w:t>（通用串行总线）已经成为连接计算机与各类电子设备的通用通信接口。</w:t>
      </w:r>
      <w:r>
        <w:t>USB</w:t>
      </w:r>
      <w:r>
        <w:t>驱动程序在这些设备间的通信过程中扮演着至关重要的角色。然而，随着国内操作系统开发的兴起，众多国产操作系统应运而生。由于</w:t>
      </w:r>
      <w:r>
        <w:t>USB</w:t>
      </w:r>
      <w:r>
        <w:t>接口的复杂性</w:t>
      </w:r>
      <w:r>
        <w:rPr>
          <w:rFonts w:hint="eastAsia"/>
        </w:rPr>
        <w:t>，</w:t>
      </w:r>
      <w:r>
        <w:t>甚至可以明确</w:t>
      </w:r>
      <w:r>
        <w:rPr>
          <w:rFonts w:hint="eastAsia"/>
        </w:rPr>
        <w:t>的</w:t>
      </w:r>
      <w:r>
        <w:t>说，它是目前最复杂的总线之一</w:t>
      </w:r>
      <w:r>
        <w:rPr>
          <w:rFonts w:hint="eastAsia"/>
        </w:rPr>
        <w:t>，</w:t>
      </w:r>
      <w:r>
        <w:t>其驱动程序的开发颇具挑战性。此外，传统的</w:t>
      </w:r>
      <w:r>
        <w:t>USB</w:t>
      </w:r>
      <w:r>
        <w:t>驱动程序往往针对特定操作系统进行定制开发，这使得将现有的</w:t>
      </w:r>
      <w:r>
        <w:t>USB</w:t>
      </w:r>
      <w:r>
        <w:t>驱动程序迁移到其他操作系统框架下变得异常困难。</w:t>
      </w:r>
    </w:p>
    <w:p w14:paraId="00A0DCBC" w14:textId="77777777" w:rsidR="00E22E49" w:rsidRDefault="001C34A4">
      <w:pPr>
        <w:pStyle w:val="a"/>
        <w:ind w:firstLine="480"/>
      </w:pPr>
      <w:r>
        <w:t>鉴于此，本文提出了一种跨架构、跨操作系统的</w:t>
      </w:r>
      <w:r>
        <w:t>USB</w:t>
      </w:r>
      <w:r>
        <w:t>主机端驱动框架。该框架兼容当前主流的</w:t>
      </w:r>
      <w:r>
        <w:t>USB</w:t>
      </w:r>
      <w:r>
        <w:t>主机控制器版本，并为上层驱动提供了一个统一的抽象接口。它支持在单线程或多线程环境下异步运行，并采用了一种基于中断、主动让出、轮询进行任务切换的异步编程模型。</w:t>
      </w:r>
    </w:p>
    <w:p w14:paraId="00A0DCBD" w14:textId="77777777" w:rsidR="00E22E49" w:rsidRDefault="001C34A4">
      <w:pPr>
        <w:pStyle w:val="a"/>
        <w:ind w:firstLine="480"/>
      </w:pPr>
      <w:r>
        <w:t>此框架采用</w:t>
      </w:r>
      <w:r>
        <w:t>Rust</w:t>
      </w:r>
      <w:r>
        <w:t>编程语言实现，旨在充分利用</w:t>
      </w:r>
      <w:r>
        <w:t>Rust</w:t>
      </w:r>
      <w:r>
        <w:t>语言的安全性和可移植性优势。</w:t>
      </w:r>
    </w:p>
    <w:p w14:paraId="00A0DCBE" w14:textId="77777777" w:rsidR="00E22E49" w:rsidRDefault="00E22E49">
      <w:pPr>
        <w:spacing w:line="300" w:lineRule="auto"/>
        <w:rPr>
          <w:rFonts w:cs="Times New Roman"/>
          <w:sz w:val="24"/>
          <w:szCs w:val="24"/>
        </w:rPr>
      </w:pPr>
    </w:p>
    <w:p w14:paraId="00A0DCBF" w14:textId="77777777" w:rsidR="00E22E49" w:rsidRDefault="001C34A4">
      <w:pPr>
        <w:spacing w:line="300" w:lineRule="auto"/>
        <w:rPr>
          <w:rFonts w:ascii="SimHei" w:eastAsia="SimHei" w:cs="Times New Roman"/>
          <w:b/>
          <w:sz w:val="24"/>
          <w:szCs w:val="24"/>
        </w:rPr>
      </w:pPr>
      <w:r>
        <w:rPr>
          <w:rFonts w:ascii="SimHei" w:eastAsia="SimHei" w:cs="Times New Roman" w:hint="eastAsia"/>
          <w:b/>
          <w:sz w:val="24"/>
          <w:szCs w:val="24"/>
        </w:rPr>
        <w:t>关键词：通用串行总线（</w:t>
      </w:r>
      <w:r>
        <w:rPr>
          <w:rFonts w:ascii="SimHei" w:eastAsia="SimHei" w:cs="Times New Roman" w:hint="eastAsia"/>
          <w:b/>
          <w:sz w:val="24"/>
          <w:szCs w:val="24"/>
        </w:rPr>
        <w:t>USB</w:t>
      </w:r>
      <w:r>
        <w:rPr>
          <w:rFonts w:ascii="SimHei" w:eastAsia="SimHei" w:cs="Times New Roman" w:hint="eastAsia"/>
          <w:b/>
          <w:sz w:val="24"/>
          <w:szCs w:val="24"/>
        </w:rPr>
        <w:t>）；驱动程序；操作系统；</w:t>
      </w:r>
      <w:r>
        <w:rPr>
          <w:rFonts w:ascii="SimHei" w:eastAsia="SimHei" w:cs="Times New Roman" w:hint="eastAsia"/>
          <w:b/>
          <w:sz w:val="24"/>
          <w:szCs w:val="24"/>
        </w:rPr>
        <w:t>Rust</w:t>
      </w:r>
      <w:r>
        <w:rPr>
          <w:rFonts w:ascii="SimHei" w:eastAsia="SimHei" w:cs="Times New Roman" w:hint="eastAsia"/>
          <w:b/>
          <w:sz w:val="24"/>
          <w:szCs w:val="24"/>
        </w:rPr>
        <w:t>编程语言</w:t>
      </w:r>
    </w:p>
    <w:p w14:paraId="00A0DCC0" w14:textId="77777777" w:rsidR="00E22E49" w:rsidRDefault="00E22E49">
      <w:pPr>
        <w:spacing w:line="300" w:lineRule="auto"/>
        <w:jc w:val="left"/>
        <w:rPr>
          <w:rFonts w:ascii="SimHei" w:eastAsia="SimHei" w:hAnsi="SimHei" w:cs="Times New Roman"/>
          <w:sz w:val="32"/>
          <w:szCs w:val="32"/>
        </w:rPr>
        <w:sectPr w:rsidR="00E22E49">
          <w:headerReference w:type="default" r:id="rId13"/>
          <w:footerReference w:type="default" r:id="rId14"/>
          <w:type w:val="oddPage"/>
          <w:pgSz w:w="11906" w:h="16838"/>
          <w:pgMar w:top="1985" w:right="1418" w:bottom="1418" w:left="1418" w:header="1418" w:footer="1134" w:gutter="0"/>
          <w:pgNumType w:fmt="upperRoman" w:start="1"/>
          <w:cols w:space="720"/>
          <w:docGrid w:linePitch="326" w:charSpace="-2048"/>
        </w:sectPr>
      </w:pPr>
    </w:p>
    <w:p w14:paraId="00A0DCC1" w14:textId="77777777" w:rsidR="00E22E49" w:rsidRDefault="00E22E49">
      <w:pPr>
        <w:spacing w:line="300" w:lineRule="auto"/>
        <w:jc w:val="center"/>
        <w:rPr>
          <w:rFonts w:cs="Times New Roman"/>
          <w:sz w:val="32"/>
          <w:szCs w:val="32"/>
        </w:rPr>
      </w:pPr>
    </w:p>
    <w:p w14:paraId="00A0DCC2" w14:textId="77777777" w:rsidR="00E22E49" w:rsidRDefault="001C34A4">
      <w:pPr>
        <w:spacing w:line="300" w:lineRule="auto"/>
        <w:jc w:val="center"/>
        <w:rPr>
          <w:rFonts w:cs="Times New Roman"/>
          <w:sz w:val="32"/>
          <w:szCs w:val="32"/>
        </w:rPr>
      </w:pPr>
      <w:r>
        <w:rPr>
          <w:rFonts w:cs="Times New Roman" w:hint="eastAsia"/>
          <w:sz w:val="32"/>
          <w:szCs w:val="32"/>
        </w:rPr>
        <w:t>A Cross</w:t>
      </w:r>
      <w:r>
        <w:rPr>
          <w:rFonts w:cs="Times New Roman"/>
          <w:sz w:val="32"/>
          <w:szCs w:val="32"/>
        </w:rPr>
        <w:t>-Platform USB Host Driver Subsystem Based On Rust</w:t>
      </w:r>
    </w:p>
    <w:p w14:paraId="00A0DCC3" w14:textId="77777777" w:rsidR="00E22E49" w:rsidRDefault="00E22E49">
      <w:pPr>
        <w:spacing w:line="300" w:lineRule="auto"/>
        <w:jc w:val="center"/>
        <w:rPr>
          <w:rFonts w:cs="Times New Roman"/>
          <w:sz w:val="30"/>
          <w:szCs w:val="30"/>
        </w:rPr>
      </w:pPr>
    </w:p>
    <w:p w14:paraId="00A0DCC4" w14:textId="77777777" w:rsidR="00E22E49" w:rsidRDefault="001C34A4">
      <w:pPr>
        <w:spacing w:before="200" w:after="200" w:line="300" w:lineRule="auto"/>
        <w:jc w:val="center"/>
        <w:rPr>
          <w:rFonts w:eastAsia="SimHei" w:cs="Arial (正文 CS 字体)"/>
          <w:sz w:val="30"/>
        </w:rPr>
      </w:pPr>
      <w:bookmarkStart w:id="6" w:name="_Toc2037155740"/>
      <w:bookmarkStart w:id="7" w:name="_Toc394577273"/>
      <w:bookmarkStart w:id="8" w:name="_Toc394577485"/>
      <w:bookmarkStart w:id="9" w:name="_Toc1871362781"/>
      <w:bookmarkStart w:id="10" w:name="_Toc397346359"/>
      <w:r>
        <w:rPr>
          <w:rFonts w:eastAsia="SimHei" w:cs="Arial (正文 CS 字体)"/>
          <w:sz w:val="30"/>
        </w:rPr>
        <w:t>Abstract</w:t>
      </w:r>
      <w:bookmarkEnd w:id="6"/>
      <w:bookmarkEnd w:id="7"/>
      <w:bookmarkEnd w:id="8"/>
      <w:bookmarkEnd w:id="9"/>
      <w:bookmarkEnd w:id="10"/>
    </w:p>
    <w:p w14:paraId="00A0DCC5" w14:textId="77777777" w:rsidR="00E22E49" w:rsidRDefault="001C34A4">
      <w:pPr>
        <w:pStyle w:val="a"/>
        <w:ind w:firstLine="480"/>
      </w:pPr>
      <w:r>
        <w:t>With the continuous advancement of computer technology and hardware, USB (Universal Serial Bus) has become a universal communication interface for connecting computers with various electronic devices. USB drivers play a crucial role in the communication process between these devices. However, with the rise of domestic operating system development, numerous locally produced operating systems have emerged. Due to the complexity of USB interfaces—which can even be unequivocally stated as one of the most comple</w:t>
      </w:r>
      <w:r>
        <w:t>x buses currently—the development of USB drivers is quite challenging. In addition, traditional USB drivers are often custom-developed for specific operating systems, making it extremely difficult to migrate existing USB drivers to other operating system frameworks.</w:t>
      </w:r>
    </w:p>
    <w:p w14:paraId="00A0DCC6" w14:textId="77777777" w:rsidR="00E22E49" w:rsidRDefault="001C34A4">
      <w:pPr>
        <w:pStyle w:val="a"/>
        <w:ind w:firstLine="480"/>
      </w:pPr>
      <w:r>
        <w:t xml:space="preserve">In view of this, this paper proposes a cross-architecture and cross-operating system USB host driver framework. This framework is compatible with current mainstream USB host controller versions and provides a unified abstract interface for upper-layer drivers. It supports </w:t>
      </w:r>
      <w:r>
        <w:lastRenderedPageBreak/>
        <w:t>asynchronous operation in single-threaded or multi-threaded environments and adopts an asynchronous programming model based on interrupts, active yielding, and polling for task switching.</w:t>
      </w:r>
    </w:p>
    <w:p w14:paraId="00A0DCC7" w14:textId="77777777" w:rsidR="00E22E49" w:rsidRDefault="001C34A4">
      <w:pPr>
        <w:pStyle w:val="a"/>
        <w:ind w:firstLine="480"/>
      </w:pPr>
      <w:r>
        <w:t>The framework is implemented using the Rust programming language, aiming to fully leverage Rust's advantages of safety and portability.</w:t>
      </w:r>
    </w:p>
    <w:p w14:paraId="00A0DCC8" w14:textId="77777777" w:rsidR="00E22E49" w:rsidRDefault="00E22E49">
      <w:pPr>
        <w:spacing w:line="300" w:lineRule="auto"/>
        <w:rPr>
          <w:rFonts w:cs="Times New Roman"/>
          <w:sz w:val="24"/>
          <w:szCs w:val="24"/>
        </w:rPr>
      </w:pPr>
    </w:p>
    <w:p w14:paraId="00A0DCC9" w14:textId="77777777" w:rsidR="00E22E49" w:rsidRDefault="001C34A4">
      <w:pPr>
        <w:spacing w:line="300" w:lineRule="auto"/>
        <w:rPr>
          <w:rFonts w:cs="Times New Roman"/>
          <w:b/>
          <w:sz w:val="24"/>
          <w:szCs w:val="24"/>
        </w:rPr>
      </w:pPr>
      <w:r>
        <w:rPr>
          <w:rFonts w:cs="Times New Roman"/>
          <w:b/>
          <w:sz w:val="24"/>
          <w:szCs w:val="24"/>
        </w:rPr>
        <w:t>Key Words</w:t>
      </w:r>
      <w:r>
        <w:rPr>
          <w:rFonts w:cs="Times New Roman"/>
          <w:b/>
          <w:sz w:val="24"/>
          <w:szCs w:val="24"/>
        </w:rPr>
        <w:t>：</w:t>
      </w:r>
      <w:r>
        <w:rPr>
          <w:rFonts w:cs="Times New Roman"/>
          <w:b/>
          <w:sz w:val="24"/>
          <w:szCs w:val="24"/>
        </w:rPr>
        <w:t>Universal Serial Bus (USB)</w:t>
      </w:r>
      <w:r>
        <w:rPr>
          <w:rFonts w:cs="Times New Roman" w:hint="eastAsia"/>
          <w:b/>
          <w:sz w:val="24"/>
          <w:szCs w:val="24"/>
        </w:rPr>
        <w:t xml:space="preserve">; </w:t>
      </w:r>
      <w:r>
        <w:rPr>
          <w:rFonts w:cs="Times New Roman"/>
          <w:b/>
          <w:sz w:val="24"/>
          <w:szCs w:val="24"/>
        </w:rPr>
        <w:t>Driver System</w:t>
      </w:r>
      <w:r>
        <w:rPr>
          <w:rFonts w:cs="Times New Roman" w:hint="eastAsia"/>
          <w:b/>
          <w:sz w:val="24"/>
          <w:szCs w:val="24"/>
        </w:rPr>
        <w:t xml:space="preserve">; </w:t>
      </w:r>
      <w:r>
        <w:rPr>
          <w:rFonts w:cs="Times New Roman"/>
          <w:b/>
          <w:sz w:val="24"/>
          <w:szCs w:val="24"/>
        </w:rPr>
        <w:t>Operating System; Rust Programming Language</w:t>
      </w:r>
    </w:p>
    <w:p w14:paraId="00A0DCCA" w14:textId="77777777" w:rsidR="00E22E49" w:rsidRDefault="00E22E49">
      <w:pPr>
        <w:spacing w:line="300" w:lineRule="auto"/>
        <w:rPr>
          <w:rFonts w:cs="Times New Roman"/>
          <w:sz w:val="24"/>
          <w:szCs w:val="24"/>
        </w:rPr>
        <w:sectPr w:rsidR="00E22E49">
          <w:pgSz w:w="11906" w:h="16838"/>
          <w:pgMar w:top="1985" w:right="1418" w:bottom="1418" w:left="1418" w:header="1418" w:footer="1134" w:gutter="0"/>
          <w:pgNumType w:fmt="upperRoman"/>
          <w:cols w:space="720"/>
          <w:docGrid w:type="lines" w:linePitch="312"/>
        </w:sectPr>
      </w:pPr>
    </w:p>
    <w:p w14:paraId="00A0DCCB" w14:textId="77777777" w:rsidR="00E22E49" w:rsidRDefault="001C34A4">
      <w:pPr>
        <w:spacing w:line="300" w:lineRule="auto"/>
        <w:jc w:val="center"/>
        <w:rPr>
          <w:rFonts w:ascii="SimSun" w:hAnsi="SimSun" w:cs="SimSun"/>
          <w:szCs w:val="24"/>
        </w:rPr>
      </w:pPr>
      <w:bookmarkStart w:id="11" w:name="_Toc7121"/>
      <w:r>
        <w:rPr>
          <w:rFonts w:eastAsia="SimHei" w:cs="Times New Roman" w:hint="eastAsia"/>
          <w:bCs/>
          <w:kern w:val="44"/>
          <w:sz w:val="30"/>
          <w:szCs w:val="30"/>
          <w:lang w:val="zh-CN"/>
        </w:rPr>
        <w:lastRenderedPageBreak/>
        <w:t>目</w:t>
      </w:r>
      <w:r>
        <w:rPr>
          <w:rFonts w:eastAsia="SimHei" w:cs="Times New Roman" w:hint="eastAsia"/>
          <w:bCs/>
          <w:kern w:val="44"/>
          <w:sz w:val="30"/>
          <w:szCs w:val="30"/>
          <w:lang w:val="zh-CN"/>
        </w:rPr>
        <w:t xml:space="preserve">    </w:t>
      </w:r>
      <w:r>
        <w:rPr>
          <w:rFonts w:eastAsia="SimHei" w:cs="Times New Roman" w:hint="eastAsia"/>
          <w:bCs/>
          <w:kern w:val="44"/>
          <w:sz w:val="30"/>
          <w:szCs w:val="30"/>
          <w:lang w:val="zh-CN"/>
        </w:rPr>
        <w:t>录</w:t>
      </w:r>
      <w:bookmarkEnd w:id="11"/>
      <w:r>
        <w:rPr>
          <w:rFonts w:ascii="SimSun" w:hAnsi="SimSun" w:cs="SimSun" w:hint="eastAsia"/>
          <w:kern w:val="0"/>
          <w:szCs w:val="24"/>
        </w:rPr>
        <w:fldChar w:fldCharType="begin"/>
      </w:r>
      <w:r>
        <w:rPr>
          <w:rFonts w:ascii="SimSun" w:hAnsi="SimSun" w:cs="SimSun"/>
          <w:kern w:val="0"/>
          <w:szCs w:val="24"/>
        </w:rPr>
        <w:instrText xml:space="preserve"> TOC \o "1-3" \h \z \u </w:instrText>
      </w:r>
      <w:r>
        <w:rPr>
          <w:rFonts w:ascii="SimSun" w:hAnsi="SimSun" w:cs="SimSun" w:hint="eastAsia"/>
          <w:kern w:val="0"/>
          <w:szCs w:val="24"/>
        </w:rPr>
        <w:fldChar w:fldCharType="separate"/>
      </w:r>
    </w:p>
    <w:p w14:paraId="00A0DCCC" w14:textId="77777777" w:rsidR="00E22E49" w:rsidRDefault="001C34A4">
      <w:pPr>
        <w:pStyle w:val="TOC1"/>
        <w:tabs>
          <w:tab w:val="right" w:leader="dot" w:pos="9070"/>
        </w:tabs>
      </w:pPr>
      <w:hyperlink w:anchor="_Toc9817" w:history="1">
        <w:r>
          <w:t xml:space="preserve">1 </w:t>
        </w:r>
        <w:r>
          <w:rPr>
            <w:rFonts w:hint="eastAsia"/>
          </w:rPr>
          <w:t>绪论</w:t>
        </w:r>
        <w:r>
          <w:tab/>
        </w:r>
        <w:r>
          <w:fldChar w:fldCharType="begin"/>
        </w:r>
        <w:r>
          <w:instrText xml:space="preserve"> PAGEREF _Toc9817 \h </w:instrText>
        </w:r>
        <w:r>
          <w:fldChar w:fldCharType="separate"/>
        </w:r>
        <w:r>
          <w:t>1</w:t>
        </w:r>
        <w:r>
          <w:fldChar w:fldCharType="end"/>
        </w:r>
      </w:hyperlink>
    </w:p>
    <w:p w14:paraId="00A0DCCD" w14:textId="77777777" w:rsidR="00E22E49" w:rsidRDefault="001C34A4">
      <w:pPr>
        <w:pStyle w:val="TOC2"/>
        <w:tabs>
          <w:tab w:val="right" w:leader="dot" w:pos="9070"/>
        </w:tabs>
      </w:pPr>
      <w:hyperlink w:anchor="_Toc16161" w:history="1">
        <w:r>
          <w:t xml:space="preserve">1.1 </w:t>
        </w:r>
        <w:r>
          <w:rPr>
            <w:rFonts w:hint="eastAsia"/>
          </w:rPr>
          <w:t>课题背景</w:t>
        </w:r>
        <w:r>
          <w:tab/>
        </w:r>
        <w:r>
          <w:fldChar w:fldCharType="begin"/>
        </w:r>
        <w:r>
          <w:instrText xml:space="preserve"> PAGEREF _Toc16161 \h </w:instrText>
        </w:r>
        <w:r>
          <w:fldChar w:fldCharType="separate"/>
        </w:r>
        <w:r>
          <w:t>1</w:t>
        </w:r>
        <w:r>
          <w:fldChar w:fldCharType="end"/>
        </w:r>
      </w:hyperlink>
    </w:p>
    <w:p w14:paraId="00A0DCCE" w14:textId="77777777" w:rsidR="00E22E49" w:rsidRDefault="001C34A4">
      <w:pPr>
        <w:pStyle w:val="TOC2"/>
        <w:tabs>
          <w:tab w:val="right" w:leader="dot" w:pos="9070"/>
        </w:tabs>
      </w:pPr>
      <w:hyperlink w:anchor="_Toc22050" w:history="1">
        <w:r>
          <w:t xml:space="preserve">1.2 </w:t>
        </w:r>
        <w:r>
          <w:rPr>
            <w:rFonts w:hint="eastAsia"/>
          </w:rPr>
          <w:t>相关领域国内外发展现状与趋势</w:t>
        </w:r>
        <w:r>
          <w:tab/>
        </w:r>
        <w:r>
          <w:fldChar w:fldCharType="begin"/>
        </w:r>
        <w:r>
          <w:instrText xml:space="preserve"> PAGEREF _Toc22050 \h </w:instrText>
        </w:r>
        <w:r>
          <w:fldChar w:fldCharType="separate"/>
        </w:r>
        <w:r>
          <w:t>2</w:t>
        </w:r>
        <w:r>
          <w:fldChar w:fldCharType="end"/>
        </w:r>
      </w:hyperlink>
    </w:p>
    <w:p w14:paraId="00A0DCCF" w14:textId="77777777" w:rsidR="00E22E49" w:rsidRDefault="001C34A4">
      <w:pPr>
        <w:pStyle w:val="TOC3"/>
        <w:tabs>
          <w:tab w:val="right" w:leader="dot" w:pos="9070"/>
        </w:tabs>
      </w:pPr>
      <w:hyperlink w:anchor="_Toc11072" w:history="1">
        <w:r>
          <w:t xml:space="preserve">1.2.1 </w:t>
        </w:r>
        <w:r>
          <w:rPr>
            <w:rFonts w:hint="eastAsia"/>
          </w:rPr>
          <w:t>国外发展现状</w:t>
        </w:r>
        <w:r>
          <w:tab/>
        </w:r>
        <w:r>
          <w:fldChar w:fldCharType="begin"/>
        </w:r>
        <w:r>
          <w:instrText xml:space="preserve"> PAGEREF _Toc11072 \h </w:instrText>
        </w:r>
        <w:r>
          <w:fldChar w:fldCharType="separate"/>
        </w:r>
        <w:r>
          <w:t>2</w:t>
        </w:r>
        <w:r>
          <w:fldChar w:fldCharType="end"/>
        </w:r>
      </w:hyperlink>
    </w:p>
    <w:p w14:paraId="00A0DCD0" w14:textId="77777777" w:rsidR="00E22E49" w:rsidRDefault="001C34A4">
      <w:pPr>
        <w:pStyle w:val="TOC3"/>
        <w:tabs>
          <w:tab w:val="right" w:leader="dot" w:pos="9070"/>
        </w:tabs>
      </w:pPr>
      <w:hyperlink w:anchor="_Toc25327" w:history="1">
        <w:r>
          <w:t xml:space="preserve">1.2.2 </w:t>
        </w:r>
        <w:r>
          <w:rPr>
            <w:rFonts w:hint="eastAsia"/>
          </w:rPr>
          <w:t>国内相关技术的发展趋势</w:t>
        </w:r>
        <w:r>
          <w:tab/>
        </w:r>
        <w:r>
          <w:fldChar w:fldCharType="begin"/>
        </w:r>
        <w:r>
          <w:instrText xml:space="preserve"> PAGEREF _Toc25327 \h </w:instrText>
        </w:r>
        <w:r>
          <w:fldChar w:fldCharType="separate"/>
        </w:r>
        <w:r>
          <w:t>2</w:t>
        </w:r>
        <w:r>
          <w:fldChar w:fldCharType="end"/>
        </w:r>
      </w:hyperlink>
    </w:p>
    <w:p w14:paraId="00A0DCD1" w14:textId="77777777" w:rsidR="00E22E49" w:rsidRDefault="001C34A4">
      <w:pPr>
        <w:pStyle w:val="TOC2"/>
        <w:tabs>
          <w:tab w:val="right" w:leader="dot" w:pos="9070"/>
        </w:tabs>
      </w:pPr>
      <w:hyperlink w:anchor="_Toc18043" w:history="1">
        <w:r>
          <w:t xml:space="preserve">1.3 </w:t>
        </w:r>
        <w:r>
          <w:rPr>
            <w:rFonts w:hint="eastAsia"/>
          </w:rPr>
          <w:t>论文研究内容及主要工作</w:t>
        </w:r>
        <w:r>
          <w:tab/>
        </w:r>
        <w:r>
          <w:fldChar w:fldCharType="begin"/>
        </w:r>
        <w:r>
          <w:instrText xml:space="preserve"> PAGEREF _Toc18043 \h </w:instrText>
        </w:r>
        <w:r>
          <w:fldChar w:fldCharType="separate"/>
        </w:r>
        <w:r>
          <w:t>3</w:t>
        </w:r>
        <w:r>
          <w:fldChar w:fldCharType="end"/>
        </w:r>
      </w:hyperlink>
    </w:p>
    <w:p w14:paraId="00A0DCD2" w14:textId="77777777" w:rsidR="00E22E49" w:rsidRDefault="001C34A4">
      <w:pPr>
        <w:pStyle w:val="TOC3"/>
        <w:tabs>
          <w:tab w:val="right" w:leader="dot" w:pos="9070"/>
        </w:tabs>
      </w:pPr>
      <w:hyperlink w:anchor="_Toc11520" w:history="1">
        <w:r>
          <w:t xml:space="preserve">1.3.1 </w:t>
        </w:r>
        <w:r>
          <w:rPr>
            <w:rFonts w:hint="eastAsia"/>
          </w:rPr>
          <w:t>论文研究内容</w:t>
        </w:r>
        <w:r>
          <w:tab/>
        </w:r>
        <w:r>
          <w:fldChar w:fldCharType="begin"/>
        </w:r>
        <w:r>
          <w:instrText xml:space="preserve"> PAGEREF _Toc11520 \h </w:instrText>
        </w:r>
        <w:r>
          <w:fldChar w:fldCharType="separate"/>
        </w:r>
        <w:r>
          <w:t>3</w:t>
        </w:r>
        <w:r>
          <w:fldChar w:fldCharType="end"/>
        </w:r>
      </w:hyperlink>
    </w:p>
    <w:p w14:paraId="00A0DCD3" w14:textId="77777777" w:rsidR="00E22E49" w:rsidRDefault="001C34A4">
      <w:pPr>
        <w:pStyle w:val="TOC3"/>
        <w:tabs>
          <w:tab w:val="right" w:leader="dot" w:pos="9070"/>
        </w:tabs>
      </w:pPr>
      <w:hyperlink w:anchor="_Toc29477" w:history="1">
        <w:r>
          <w:t xml:space="preserve">1.3.2 </w:t>
        </w:r>
        <w:r>
          <w:rPr>
            <w:rFonts w:hint="eastAsia"/>
          </w:rPr>
          <w:t>论文主要工作</w:t>
        </w:r>
        <w:r>
          <w:tab/>
        </w:r>
        <w:r>
          <w:fldChar w:fldCharType="begin"/>
        </w:r>
        <w:r>
          <w:instrText xml:space="preserve"> PAGEREF _Toc29477 \h </w:instrText>
        </w:r>
        <w:r>
          <w:fldChar w:fldCharType="separate"/>
        </w:r>
        <w:r>
          <w:t>5</w:t>
        </w:r>
        <w:r>
          <w:fldChar w:fldCharType="end"/>
        </w:r>
      </w:hyperlink>
    </w:p>
    <w:p w14:paraId="00A0DCD4" w14:textId="77777777" w:rsidR="00E22E49" w:rsidRDefault="001C34A4">
      <w:pPr>
        <w:pStyle w:val="TOC1"/>
        <w:tabs>
          <w:tab w:val="right" w:leader="dot" w:pos="9070"/>
        </w:tabs>
      </w:pPr>
      <w:hyperlink w:anchor="_Toc27659" w:history="1">
        <w:r>
          <w:t xml:space="preserve">2 </w:t>
        </w:r>
        <w:r>
          <w:rPr>
            <w:rFonts w:hint="eastAsia"/>
          </w:rPr>
          <w:t>跨平台</w:t>
        </w:r>
        <w:r>
          <w:rPr>
            <w:rFonts w:hint="eastAsia"/>
          </w:rPr>
          <w:t>USB</w:t>
        </w:r>
        <w:r>
          <w:rPr>
            <w:rFonts w:hint="eastAsia"/>
          </w:rPr>
          <w:t>主机端驱动子系统的整体设计方案及原理概述</w:t>
        </w:r>
        <w:r>
          <w:tab/>
        </w:r>
        <w:r>
          <w:fldChar w:fldCharType="begin"/>
        </w:r>
        <w:r>
          <w:instrText xml:space="preserve"> PAGEREF _Toc27659 \h </w:instrText>
        </w:r>
        <w:r>
          <w:fldChar w:fldCharType="separate"/>
        </w:r>
        <w:r>
          <w:t>7</w:t>
        </w:r>
        <w:r>
          <w:fldChar w:fldCharType="end"/>
        </w:r>
      </w:hyperlink>
    </w:p>
    <w:p w14:paraId="00A0DCD5" w14:textId="77777777" w:rsidR="00E22E49" w:rsidRDefault="001C34A4">
      <w:pPr>
        <w:pStyle w:val="TOC2"/>
        <w:tabs>
          <w:tab w:val="right" w:leader="dot" w:pos="9070"/>
        </w:tabs>
      </w:pPr>
      <w:hyperlink w:anchor="_Toc13830" w:history="1">
        <w:r>
          <w:t xml:space="preserve">2.1 </w:t>
        </w:r>
        <w:r>
          <w:rPr>
            <w:rFonts w:hint="eastAsia"/>
          </w:rPr>
          <w:t>系统整体方案设计</w:t>
        </w:r>
        <w:r>
          <w:tab/>
        </w:r>
        <w:r>
          <w:fldChar w:fldCharType="begin"/>
        </w:r>
        <w:r>
          <w:instrText xml:space="preserve"> PAGEREF _Toc13830 \h </w:instrText>
        </w:r>
        <w:r>
          <w:fldChar w:fldCharType="separate"/>
        </w:r>
        <w:r>
          <w:t>7</w:t>
        </w:r>
        <w:r>
          <w:fldChar w:fldCharType="end"/>
        </w:r>
      </w:hyperlink>
    </w:p>
    <w:p w14:paraId="00A0DCD6" w14:textId="77777777" w:rsidR="00E22E49" w:rsidRDefault="001C34A4">
      <w:pPr>
        <w:pStyle w:val="TOC2"/>
        <w:tabs>
          <w:tab w:val="right" w:leader="dot" w:pos="9070"/>
        </w:tabs>
      </w:pPr>
      <w:hyperlink w:anchor="_Toc13819" w:history="1">
        <w:r>
          <w:t xml:space="preserve">2.2 </w:t>
        </w:r>
        <w:r>
          <w:rPr>
            <w:rFonts w:hint="eastAsia"/>
          </w:rPr>
          <w:t>下文所涉及概念与名词解释</w:t>
        </w:r>
        <w:r>
          <w:tab/>
        </w:r>
        <w:r>
          <w:fldChar w:fldCharType="begin"/>
        </w:r>
        <w:r>
          <w:instrText xml:space="preserve"> PAGEREF _Toc13819 \h </w:instrText>
        </w:r>
        <w:r>
          <w:fldChar w:fldCharType="separate"/>
        </w:r>
        <w:r>
          <w:t>8</w:t>
        </w:r>
        <w:r>
          <w:fldChar w:fldCharType="end"/>
        </w:r>
      </w:hyperlink>
    </w:p>
    <w:p w14:paraId="00A0DCD7" w14:textId="77777777" w:rsidR="00E22E49" w:rsidRDefault="001C34A4">
      <w:pPr>
        <w:pStyle w:val="TOC2"/>
        <w:tabs>
          <w:tab w:val="right" w:leader="dot" w:pos="9070"/>
        </w:tabs>
      </w:pPr>
      <w:hyperlink w:anchor="_Toc26780" w:history="1">
        <w:r>
          <w:t xml:space="preserve">2.3 </w:t>
        </w:r>
        <w:r>
          <w:rPr>
            <w:rFonts w:hint="eastAsia"/>
          </w:rPr>
          <w:t>系统各模块具体的技术研究</w:t>
        </w:r>
        <w:r>
          <w:tab/>
        </w:r>
        <w:r>
          <w:fldChar w:fldCharType="begin"/>
        </w:r>
        <w:r>
          <w:instrText xml:space="preserve"> PAGEREF _Toc26780 \h </w:instrText>
        </w:r>
        <w:r>
          <w:fldChar w:fldCharType="separate"/>
        </w:r>
        <w:r>
          <w:t>11</w:t>
        </w:r>
        <w:r>
          <w:fldChar w:fldCharType="end"/>
        </w:r>
      </w:hyperlink>
    </w:p>
    <w:p w14:paraId="00A0DCD8" w14:textId="77777777" w:rsidR="00E22E49" w:rsidRDefault="001C34A4">
      <w:pPr>
        <w:pStyle w:val="TOC3"/>
        <w:tabs>
          <w:tab w:val="right" w:leader="dot" w:pos="9070"/>
        </w:tabs>
      </w:pPr>
      <w:hyperlink w:anchor="_Toc5289" w:history="1">
        <w:r>
          <w:t xml:space="preserve">2.3.1 </w:t>
        </w:r>
        <w:r>
          <w:rPr>
            <w:rFonts w:hint="eastAsia"/>
          </w:rPr>
          <w:t>主机驱动层的技术细节</w:t>
        </w:r>
        <w:r>
          <w:tab/>
        </w:r>
        <w:r>
          <w:fldChar w:fldCharType="begin"/>
        </w:r>
        <w:r>
          <w:instrText xml:space="preserve"> PAGEREF _Toc5289 \h </w:instrText>
        </w:r>
        <w:r>
          <w:fldChar w:fldCharType="separate"/>
        </w:r>
        <w:r>
          <w:t>11</w:t>
        </w:r>
        <w:r>
          <w:fldChar w:fldCharType="end"/>
        </w:r>
      </w:hyperlink>
    </w:p>
    <w:p w14:paraId="00A0DCD9" w14:textId="77777777" w:rsidR="00E22E49" w:rsidRDefault="001C34A4">
      <w:pPr>
        <w:pStyle w:val="TOC3"/>
        <w:tabs>
          <w:tab w:val="right" w:leader="dot" w:pos="9070"/>
        </w:tabs>
      </w:pPr>
      <w:hyperlink w:anchor="_Toc29284" w:history="1">
        <w:r>
          <w:t xml:space="preserve">2.3.2 </w:t>
        </w:r>
        <w:r>
          <w:rPr>
            <w:rFonts w:hint="eastAsia"/>
          </w:rPr>
          <w:t>USB</w:t>
        </w:r>
        <w:r>
          <w:rPr>
            <w:rFonts w:hint="eastAsia"/>
          </w:rPr>
          <w:t>驱动层的技术细节</w:t>
        </w:r>
        <w:r>
          <w:tab/>
        </w:r>
        <w:r>
          <w:fldChar w:fldCharType="begin"/>
        </w:r>
        <w:r>
          <w:instrText xml:space="preserve"> PAGEREF _Toc29284 \h </w:instrText>
        </w:r>
        <w:r>
          <w:fldChar w:fldCharType="separate"/>
        </w:r>
        <w:r>
          <w:t>13</w:t>
        </w:r>
        <w:r>
          <w:fldChar w:fldCharType="end"/>
        </w:r>
      </w:hyperlink>
    </w:p>
    <w:p w14:paraId="00A0DCDA" w14:textId="77777777" w:rsidR="00E22E49" w:rsidRDefault="001C34A4">
      <w:pPr>
        <w:pStyle w:val="TOC2"/>
        <w:tabs>
          <w:tab w:val="right" w:leader="dot" w:pos="9070"/>
        </w:tabs>
      </w:pPr>
      <w:hyperlink w:anchor="_Toc27264" w:history="1">
        <w:r>
          <w:t xml:space="preserve">2.4 </w:t>
        </w:r>
        <w:r>
          <w:rPr>
            <w:rFonts w:hint="eastAsia"/>
          </w:rPr>
          <w:t>本章小结</w:t>
        </w:r>
        <w:r>
          <w:tab/>
        </w:r>
        <w:r>
          <w:fldChar w:fldCharType="begin"/>
        </w:r>
        <w:r>
          <w:instrText xml:space="preserve"> PAGEREF _Toc27264 \h </w:instrText>
        </w:r>
        <w:r>
          <w:fldChar w:fldCharType="separate"/>
        </w:r>
        <w:r>
          <w:t>16</w:t>
        </w:r>
        <w:r>
          <w:fldChar w:fldCharType="end"/>
        </w:r>
      </w:hyperlink>
    </w:p>
    <w:p w14:paraId="00A0DCDB" w14:textId="77777777" w:rsidR="00E22E49" w:rsidRDefault="001C34A4">
      <w:pPr>
        <w:pStyle w:val="TOC1"/>
        <w:tabs>
          <w:tab w:val="right" w:leader="dot" w:pos="9070"/>
        </w:tabs>
      </w:pPr>
      <w:hyperlink w:anchor="_Toc26996" w:history="1">
        <w:r>
          <w:t xml:space="preserve">3 </w:t>
        </w:r>
        <w:r>
          <w:rPr>
            <w:rFonts w:hint="eastAsia"/>
          </w:rPr>
          <w:t>硬件与仿真环境</w:t>
        </w:r>
        <w:r>
          <w:tab/>
        </w:r>
        <w:r>
          <w:fldChar w:fldCharType="begin"/>
        </w:r>
        <w:r>
          <w:instrText xml:space="preserve"> PAGEREF _Toc26996 \h </w:instrText>
        </w:r>
        <w:r>
          <w:fldChar w:fldCharType="separate"/>
        </w:r>
        <w:r>
          <w:t>17</w:t>
        </w:r>
        <w:r>
          <w:fldChar w:fldCharType="end"/>
        </w:r>
      </w:hyperlink>
    </w:p>
    <w:p w14:paraId="00A0DCDC" w14:textId="77777777" w:rsidR="00E22E49" w:rsidRDefault="001C34A4">
      <w:pPr>
        <w:pStyle w:val="TOC2"/>
        <w:tabs>
          <w:tab w:val="right" w:leader="dot" w:pos="9070"/>
        </w:tabs>
      </w:pPr>
      <w:hyperlink w:anchor="_Toc9517" w:history="1">
        <w:r>
          <w:t xml:space="preserve">3.1 </w:t>
        </w:r>
        <w:r>
          <w:rPr>
            <w:rFonts w:hint="eastAsia"/>
          </w:rPr>
          <w:t>开发所用平台环境</w:t>
        </w:r>
        <w:r>
          <w:tab/>
        </w:r>
        <w:r>
          <w:fldChar w:fldCharType="begin"/>
        </w:r>
        <w:r>
          <w:instrText xml:space="preserve"> PAGEREF _Toc9517 \h </w:instrText>
        </w:r>
        <w:r>
          <w:fldChar w:fldCharType="separate"/>
        </w:r>
        <w:r>
          <w:t>17</w:t>
        </w:r>
        <w:r>
          <w:fldChar w:fldCharType="end"/>
        </w:r>
      </w:hyperlink>
    </w:p>
    <w:p w14:paraId="00A0DCDD" w14:textId="77777777" w:rsidR="00E22E49" w:rsidRDefault="001C34A4">
      <w:pPr>
        <w:pStyle w:val="TOC3"/>
        <w:tabs>
          <w:tab w:val="right" w:leader="dot" w:pos="9070"/>
        </w:tabs>
      </w:pPr>
      <w:hyperlink w:anchor="_Toc15604" w:history="1">
        <w:r>
          <w:t xml:space="preserve">3.1.1 </w:t>
        </w:r>
        <w:r>
          <w:rPr>
            <w:rFonts w:hint="eastAsia"/>
          </w:rPr>
          <w:t>对于</w:t>
        </w:r>
        <w:r>
          <w:rPr>
            <w:rFonts w:hint="eastAsia"/>
          </w:rPr>
          <w:t>ARM</w:t>
        </w:r>
        <w:r>
          <w:rPr>
            <w:rFonts w:hint="eastAsia"/>
          </w:rPr>
          <w:t>架构的测试与验证</w:t>
        </w:r>
        <w:r>
          <w:tab/>
        </w:r>
        <w:r>
          <w:fldChar w:fldCharType="begin"/>
        </w:r>
        <w:r>
          <w:instrText xml:space="preserve"> PAGEREF _Toc15604 \h </w:instrText>
        </w:r>
        <w:r>
          <w:fldChar w:fldCharType="separate"/>
        </w:r>
        <w:r>
          <w:t>17</w:t>
        </w:r>
        <w:r>
          <w:fldChar w:fldCharType="end"/>
        </w:r>
      </w:hyperlink>
    </w:p>
    <w:p w14:paraId="00A0DCDE" w14:textId="77777777" w:rsidR="00E22E49" w:rsidRDefault="001C34A4">
      <w:pPr>
        <w:pStyle w:val="TOC3"/>
        <w:tabs>
          <w:tab w:val="right" w:leader="dot" w:pos="9070"/>
        </w:tabs>
      </w:pPr>
      <w:hyperlink w:anchor="_Toc30399" w:history="1">
        <w:r>
          <w:t xml:space="preserve">3.1.2 </w:t>
        </w:r>
        <w:r>
          <w:rPr>
            <w:rFonts w:hint="eastAsia"/>
          </w:rPr>
          <w:t>对于</w:t>
        </w:r>
        <w:r>
          <w:rPr>
            <w:rFonts w:hint="eastAsia"/>
          </w:rPr>
          <w:t>RISC-V</w:t>
        </w:r>
        <w:r>
          <w:rPr>
            <w:rFonts w:hint="eastAsia"/>
          </w:rPr>
          <w:t>架构的测试与验证</w:t>
        </w:r>
        <w:r>
          <w:tab/>
        </w:r>
        <w:r>
          <w:fldChar w:fldCharType="begin"/>
        </w:r>
        <w:r>
          <w:instrText xml:space="preserve"> PAGEREF _Toc30399 \h </w:instrText>
        </w:r>
        <w:r>
          <w:fldChar w:fldCharType="separate"/>
        </w:r>
        <w:r>
          <w:t>19</w:t>
        </w:r>
        <w:r>
          <w:fldChar w:fldCharType="end"/>
        </w:r>
      </w:hyperlink>
    </w:p>
    <w:p w14:paraId="00A0DCDF" w14:textId="77777777" w:rsidR="00E22E49" w:rsidRDefault="001C34A4">
      <w:pPr>
        <w:pStyle w:val="TOC2"/>
        <w:tabs>
          <w:tab w:val="right" w:leader="dot" w:pos="9070"/>
        </w:tabs>
      </w:pPr>
      <w:hyperlink w:anchor="_Toc24620" w:history="1">
        <w:r>
          <w:t xml:space="preserve">3.2 </w:t>
        </w:r>
        <w:r>
          <w:rPr>
            <w:rFonts w:hint="eastAsia"/>
          </w:rPr>
          <w:t>测试所用硬件设备</w:t>
        </w:r>
        <w:r>
          <w:tab/>
        </w:r>
        <w:r>
          <w:fldChar w:fldCharType="begin"/>
        </w:r>
        <w:r>
          <w:instrText xml:space="preserve"> PAGEREF _Toc24620 \h </w:instrText>
        </w:r>
        <w:r>
          <w:fldChar w:fldCharType="separate"/>
        </w:r>
        <w:r>
          <w:t>19</w:t>
        </w:r>
        <w:r>
          <w:fldChar w:fldCharType="end"/>
        </w:r>
      </w:hyperlink>
    </w:p>
    <w:p w14:paraId="00A0DCE0" w14:textId="77777777" w:rsidR="00E22E49" w:rsidRDefault="001C34A4">
      <w:pPr>
        <w:pStyle w:val="TOC2"/>
        <w:tabs>
          <w:tab w:val="right" w:leader="dot" w:pos="9070"/>
        </w:tabs>
      </w:pPr>
      <w:hyperlink w:anchor="_Toc20715" w:history="1">
        <w:r>
          <w:t xml:space="preserve">3.3 </w:t>
        </w:r>
        <w:r>
          <w:rPr>
            <w:rFonts w:hint="eastAsia"/>
          </w:rPr>
          <w:t>本章小结</w:t>
        </w:r>
        <w:r>
          <w:tab/>
        </w:r>
        <w:r>
          <w:fldChar w:fldCharType="begin"/>
        </w:r>
        <w:r>
          <w:instrText xml:space="preserve"> PAGEREF _Toc20715 \h </w:instrText>
        </w:r>
        <w:r>
          <w:fldChar w:fldCharType="separate"/>
        </w:r>
        <w:r>
          <w:t>21</w:t>
        </w:r>
        <w:r>
          <w:fldChar w:fldCharType="end"/>
        </w:r>
      </w:hyperlink>
    </w:p>
    <w:p w14:paraId="00A0DCE1" w14:textId="77777777" w:rsidR="00E22E49" w:rsidRDefault="001C34A4">
      <w:pPr>
        <w:pStyle w:val="TOC1"/>
        <w:tabs>
          <w:tab w:val="right" w:leader="dot" w:pos="9070"/>
        </w:tabs>
      </w:pPr>
      <w:hyperlink w:anchor="_Toc25416" w:history="1">
        <w:r>
          <w:t xml:space="preserve">4 </w:t>
        </w:r>
        <w:r>
          <w:rPr>
            <w:rFonts w:hint="eastAsia"/>
          </w:rPr>
          <w:t>软件程序设计与实现</w:t>
        </w:r>
        <w:r>
          <w:tab/>
        </w:r>
        <w:r>
          <w:fldChar w:fldCharType="begin"/>
        </w:r>
        <w:r>
          <w:instrText xml:space="preserve"> PAGEREF _Toc25416 \h </w:instrText>
        </w:r>
        <w:r>
          <w:fldChar w:fldCharType="separate"/>
        </w:r>
        <w:r>
          <w:t>22</w:t>
        </w:r>
        <w:r>
          <w:fldChar w:fldCharType="end"/>
        </w:r>
      </w:hyperlink>
    </w:p>
    <w:p w14:paraId="00A0DCE2" w14:textId="77777777" w:rsidR="00E22E49" w:rsidRDefault="001C34A4">
      <w:pPr>
        <w:pStyle w:val="TOC2"/>
        <w:tabs>
          <w:tab w:val="right" w:leader="dot" w:pos="9070"/>
        </w:tabs>
      </w:pPr>
      <w:hyperlink w:anchor="_Toc31569" w:history="1">
        <w:r>
          <w:t xml:space="preserve">4.1 </w:t>
        </w:r>
        <w:r>
          <w:rPr>
            <w:rFonts w:hint="eastAsia"/>
          </w:rPr>
          <w:t>程序</w:t>
        </w:r>
        <w:r>
          <w:t>设计语言及开发环境</w:t>
        </w:r>
        <w:r>
          <w:tab/>
        </w:r>
        <w:r>
          <w:fldChar w:fldCharType="begin"/>
        </w:r>
        <w:r>
          <w:instrText xml:space="preserve"> PAGEREF _Toc31569 \h </w:instrText>
        </w:r>
        <w:r>
          <w:fldChar w:fldCharType="separate"/>
        </w:r>
        <w:r>
          <w:t>22</w:t>
        </w:r>
        <w:r>
          <w:fldChar w:fldCharType="end"/>
        </w:r>
      </w:hyperlink>
    </w:p>
    <w:p w14:paraId="00A0DCE3" w14:textId="77777777" w:rsidR="00E22E49" w:rsidRDefault="001C34A4">
      <w:pPr>
        <w:pStyle w:val="TOC3"/>
        <w:tabs>
          <w:tab w:val="right" w:leader="dot" w:pos="9070"/>
        </w:tabs>
      </w:pPr>
      <w:hyperlink w:anchor="_Toc3846" w:history="1">
        <w:r>
          <w:t xml:space="preserve">4.1.1 </w:t>
        </w:r>
        <w:r>
          <w:rPr>
            <w:rFonts w:hint="eastAsia"/>
          </w:rPr>
          <w:t>编程语言：</w:t>
        </w:r>
        <w:r>
          <w:rPr>
            <w:rFonts w:hint="eastAsia"/>
          </w:rPr>
          <w:t>Rust</w:t>
        </w:r>
        <w:r>
          <w:rPr>
            <w:rFonts w:hint="eastAsia"/>
          </w:rPr>
          <w:t>程序设计语言</w:t>
        </w:r>
        <w:r>
          <w:tab/>
        </w:r>
        <w:r>
          <w:fldChar w:fldCharType="begin"/>
        </w:r>
        <w:r>
          <w:instrText xml:space="preserve"> PAGEREF _Toc3846 \h </w:instrText>
        </w:r>
        <w:r>
          <w:fldChar w:fldCharType="separate"/>
        </w:r>
        <w:r>
          <w:t>22</w:t>
        </w:r>
        <w:r>
          <w:fldChar w:fldCharType="end"/>
        </w:r>
      </w:hyperlink>
    </w:p>
    <w:p w14:paraId="00A0DCE4" w14:textId="77777777" w:rsidR="00E22E49" w:rsidRDefault="001C34A4">
      <w:pPr>
        <w:pStyle w:val="TOC3"/>
        <w:tabs>
          <w:tab w:val="right" w:leader="dot" w:pos="9070"/>
        </w:tabs>
      </w:pPr>
      <w:hyperlink w:anchor="_Toc9452" w:history="1">
        <w:r>
          <w:t xml:space="preserve">4.1.2 </w:t>
        </w:r>
        <w:r>
          <w:rPr>
            <w:rFonts w:hint="eastAsia"/>
          </w:rPr>
          <w:t>工具：</w:t>
        </w:r>
        <w:r>
          <w:rPr>
            <w:rFonts w:hint="eastAsia"/>
          </w:rPr>
          <w:t>Makefile</w:t>
        </w:r>
        <w:r>
          <w:tab/>
        </w:r>
        <w:r>
          <w:fldChar w:fldCharType="begin"/>
        </w:r>
        <w:r>
          <w:instrText xml:space="preserve"> PAGEREF _Toc9452 \h </w:instrText>
        </w:r>
        <w:r>
          <w:fldChar w:fldCharType="separate"/>
        </w:r>
        <w:r>
          <w:t>22</w:t>
        </w:r>
        <w:r>
          <w:fldChar w:fldCharType="end"/>
        </w:r>
      </w:hyperlink>
    </w:p>
    <w:p w14:paraId="00A0DCE5" w14:textId="77777777" w:rsidR="00E22E49" w:rsidRDefault="001C34A4">
      <w:pPr>
        <w:pStyle w:val="TOC3"/>
        <w:tabs>
          <w:tab w:val="right" w:leader="dot" w:pos="9070"/>
        </w:tabs>
      </w:pPr>
      <w:hyperlink w:anchor="_Toc730" w:history="1">
        <w:r>
          <w:t xml:space="preserve">4.1.3 </w:t>
        </w:r>
        <w:r>
          <w:rPr>
            <w:rFonts w:hint="eastAsia"/>
          </w:rPr>
          <w:t>集成开发环境：</w:t>
        </w:r>
        <w:r>
          <w:rPr>
            <w:rFonts w:hint="eastAsia"/>
          </w:rPr>
          <w:t>VSCode</w:t>
        </w:r>
        <w:r>
          <w:tab/>
        </w:r>
        <w:r>
          <w:fldChar w:fldCharType="begin"/>
        </w:r>
        <w:r>
          <w:instrText xml:space="preserve"> PAGEREF _Toc730 \h </w:instrText>
        </w:r>
        <w:r>
          <w:fldChar w:fldCharType="separate"/>
        </w:r>
        <w:r>
          <w:t>22</w:t>
        </w:r>
        <w:r>
          <w:fldChar w:fldCharType="end"/>
        </w:r>
      </w:hyperlink>
    </w:p>
    <w:p w14:paraId="00A0DCE6" w14:textId="57794F03" w:rsidR="00E22E49" w:rsidRDefault="001C34A4">
      <w:pPr>
        <w:pStyle w:val="TOC2"/>
        <w:tabs>
          <w:tab w:val="right" w:leader="dot" w:pos="9070"/>
        </w:tabs>
      </w:pPr>
      <w:hyperlink w:anchor="_Toc4638" w:history="1">
        <w:r>
          <w:t xml:space="preserve">4.2 </w:t>
        </w:r>
        <w:r w:rsidR="003360FE">
          <w:rPr>
            <w:rFonts w:hint="eastAsia"/>
          </w:rPr>
          <w:t>模块化设计与项目结构</w:t>
        </w:r>
        <w:r>
          <w:tab/>
        </w:r>
        <w:r>
          <w:fldChar w:fldCharType="begin"/>
        </w:r>
        <w:r>
          <w:instrText xml:space="preserve"> PAGEREF _Toc4638 \h </w:instrText>
        </w:r>
        <w:r>
          <w:fldChar w:fldCharType="separate"/>
        </w:r>
        <w:r>
          <w:t>23</w:t>
        </w:r>
        <w:r>
          <w:fldChar w:fldCharType="end"/>
        </w:r>
      </w:hyperlink>
    </w:p>
    <w:p w14:paraId="00A0DCE7" w14:textId="77777777" w:rsidR="00E22E49" w:rsidRDefault="001C34A4">
      <w:pPr>
        <w:pStyle w:val="TOC2"/>
        <w:tabs>
          <w:tab w:val="right" w:leader="dot" w:pos="9070"/>
        </w:tabs>
      </w:pPr>
      <w:hyperlink w:anchor="_Toc4444" w:history="1">
        <w:r>
          <w:t xml:space="preserve">4.3 </w:t>
        </w:r>
        <w:r>
          <w:rPr>
            <w:rFonts w:hint="eastAsia"/>
          </w:rPr>
          <w:t>USB</w:t>
        </w:r>
        <w:r>
          <w:rPr>
            <w:rFonts w:hint="eastAsia"/>
          </w:rPr>
          <w:t>驱动子系统框架的实现</w:t>
        </w:r>
        <w:r>
          <w:tab/>
        </w:r>
        <w:r>
          <w:fldChar w:fldCharType="begin"/>
        </w:r>
        <w:r>
          <w:instrText xml:space="preserve"> PAGEREF _Toc4444 \h </w:instrText>
        </w:r>
        <w:r>
          <w:fldChar w:fldCharType="separate"/>
        </w:r>
        <w:r>
          <w:t>24</w:t>
        </w:r>
        <w:r>
          <w:fldChar w:fldCharType="end"/>
        </w:r>
      </w:hyperlink>
    </w:p>
    <w:p w14:paraId="00A0DCE8" w14:textId="77777777" w:rsidR="00E22E49" w:rsidRDefault="001C34A4">
      <w:pPr>
        <w:pStyle w:val="TOC3"/>
        <w:tabs>
          <w:tab w:val="right" w:leader="dot" w:pos="9070"/>
        </w:tabs>
      </w:pPr>
      <w:hyperlink w:anchor="_Toc21487" w:history="1">
        <w:r>
          <w:t xml:space="preserve">4.3.1 </w:t>
        </w:r>
        <w:r>
          <w:rPr>
            <w:rFonts w:hint="eastAsia"/>
          </w:rPr>
          <w:t>USB</w:t>
        </w:r>
        <w:r>
          <w:rPr>
            <w:rFonts w:hint="eastAsia"/>
          </w:rPr>
          <w:t>驱动子系统模块</w:t>
        </w:r>
        <w:r>
          <w:tab/>
        </w:r>
        <w:r>
          <w:fldChar w:fldCharType="begin"/>
        </w:r>
        <w:r>
          <w:instrText xml:space="preserve"> PAGEREF _Toc21487 \h </w:instrText>
        </w:r>
        <w:r>
          <w:fldChar w:fldCharType="separate"/>
        </w:r>
        <w:r>
          <w:t>24</w:t>
        </w:r>
        <w:r>
          <w:fldChar w:fldCharType="end"/>
        </w:r>
      </w:hyperlink>
    </w:p>
    <w:p w14:paraId="00A0DCE9" w14:textId="77777777" w:rsidR="00E22E49" w:rsidRDefault="001C34A4">
      <w:pPr>
        <w:pStyle w:val="TOC3"/>
        <w:tabs>
          <w:tab w:val="right" w:leader="dot" w:pos="9070"/>
        </w:tabs>
      </w:pPr>
      <w:hyperlink w:anchor="_Toc13562" w:history="1">
        <w:r>
          <w:t xml:space="preserve">4.3.2 </w:t>
        </w:r>
        <w:r>
          <w:rPr>
            <w:rFonts w:hint="eastAsia"/>
          </w:rPr>
          <w:t>主机控制器接口</w:t>
        </w:r>
        <w:r>
          <w:tab/>
        </w:r>
        <w:r>
          <w:fldChar w:fldCharType="begin"/>
        </w:r>
        <w:r>
          <w:instrText xml:space="preserve"> PAGEREF _Toc13562 \h </w:instrText>
        </w:r>
        <w:r>
          <w:fldChar w:fldCharType="separate"/>
        </w:r>
        <w:r>
          <w:t>25</w:t>
        </w:r>
        <w:r>
          <w:fldChar w:fldCharType="end"/>
        </w:r>
      </w:hyperlink>
    </w:p>
    <w:p w14:paraId="00A0DCEA" w14:textId="77777777" w:rsidR="00E22E49" w:rsidRDefault="001C34A4">
      <w:pPr>
        <w:pStyle w:val="TOC3"/>
        <w:tabs>
          <w:tab w:val="right" w:leader="dot" w:pos="9070"/>
        </w:tabs>
      </w:pPr>
      <w:hyperlink w:anchor="_Toc6782" w:history="1">
        <w:r>
          <w:t xml:space="preserve">4.3.3 </w:t>
        </w:r>
        <w:r>
          <w:rPr>
            <w:rFonts w:hint="eastAsia"/>
          </w:rPr>
          <w:t>USB</w:t>
        </w:r>
        <w:r>
          <w:rPr>
            <w:rFonts w:hint="eastAsia"/>
          </w:rPr>
          <w:t>系统驱动层模块</w:t>
        </w:r>
        <w:r>
          <w:tab/>
        </w:r>
        <w:r>
          <w:fldChar w:fldCharType="begin"/>
        </w:r>
        <w:r>
          <w:instrText xml:space="preserve"> PAGEREF _Toc6782 \h </w:instrText>
        </w:r>
        <w:r>
          <w:fldChar w:fldCharType="separate"/>
        </w:r>
        <w:r>
          <w:t>26</w:t>
        </w:r>
        <w:r>
          <w:fldChar w:fldCharType="end"/>
        </w:r>
      </w:hyperlink>
    </w:p>
    <w:p w14:paraId="00A0DCEB" w14:textId="77777777" w:rsidR="00E22E49" w:rsidRDefault="001C34A4">
      <w:pPr>
        <w:pStyle w:val="TOC3"/>
        <w:tabs>
          <w:tab w:val="right" w:leader="dot" w:pos="9070"/>
        </w:tabs>
      </w:pPr>
      <w:hyperlink w:anchor="_Toc1847" w:history="1">
        <w:r>
          <w:t xml:space="preserve">4.3.4 </w:t>
        </w:r>
        <w:r>
          <w:rPr>
            <w:rFonts w:hint="eastAsia"/>
          </w:rPr>
          <w:t>核心思想：结构化并发调度</w:t>
        </w:r>
        <w:r>
          <w:tab/>
        </w:r>
        <w:r>
          <w:fldChar w:fldCharType="begin"/>
        </w:r>
        <w:r>
          <w:instrText xml:space="preserve"> PAGEREF _Toc1847 \h </w:instrText>
        </w:r>
        <w:r>
          <w:fldChar w:fldCharType="separate"/>
        </w:r>
        <w:r>
          <w:t>27</w:t>
        </w:r>
        <w:r>
          <w:fldChar w:fldCharType="end"/>
        </w:r>
      </w:hyperlink>
    </w:p>
    <w:p w14:paraId="00A0DCEC" w14:textId="77777777" w:rsidR="00E22E49" w:rsidRDefault="001C34A4">
      <w:pPr>
        <w:pStyle w:val="TOC2"/>
        <w:tabs>
          <w:tab w:val="right" w:leader="dot" w:pos="9070"/>
        </w:tabs>
      </w:pPr>
      <w:hyperlink w:anchor="_Toc943" w:history="1">
        <w:r>
          <w:t xml:space="preserve">4.4 </w:t>
        </w:r>
        <w:r>
          <w:rPr>
            <w:rFonts w:hint="eastAsia"/>
          </w:rPr>
          <w:t>USB</w:t>
        </w:r>
        <w:r>
          <w:rPr>
            <w:rFonts w:hint="eastAsia"/>
          </w:rPr>
          <w:t>描述符解析系统的实现</w:t>
        </w:r>
        <w:r>
          <w:tab/>
        </w:r>
        <w:r>
          <w:fldChar w:fldCharType="begin"/>
        </w:r>
        <w:r>
          <w:instrText xml:space="preserve"> PAGEREF _Toc943 \h </w:instrText>
        </w:r>
        <w:r>
          <w:fldChar w:fldCharType="separate"/>
        </w:r>
        <w:r>
          <w:t>28</w:t>
        </w:r>
        <w:r>
          <w:fldChar w:fldCharType="end"/>
        </w:r>
      </w:hyperlink>
    </w:p>
    <w:p w14:paraId="00A0DCED" w14:textId="77777777" w:rsidR="00E22E49" w:rsidRDefault="001C34A4">
      <w:pPr>
        <w:pStyle w:val="TOC3"/>
        <w:tabs>
          <w:tab w:val="right" w:leader="dot" w:pos="9070"/>
        </w:tabs>
      </w:pPr>
      <w:hyperlink w:anchor="_Toc14091" w:history="1">
        <w:r>
          <w:t xml:space="preserve">4.4.1 </w:t>
        </w:r>
        <w:r>
          <w:rPr>
            <w:rFonts w:hint="eastAsia"/>
          </w:rPr>
          <w:t>USB</w:t>
        </w:r>
        <w:r>
          <w:rPr>
            <w:rFonts w:hint="eastAsia"/>
          </w:rPr>
          <w:t>描述符的数据流</w:t>
        </w:r>
        <w:r>
          <w:tab/>
        </w:r>
        <w:r>
          <w:fldChar w:fldCharType="begin"/>
        </w:r>
        <w:r>
          <w:instrText xml:space="preserve"> PAGEREF _Toc14091 \h </w:instrText>
        </w:r>
        <w:r>
          <w:fldChar w:fldCharType="separate"/>
        </w:r>
        <w:r>
          <w:t>28</w:t>
        </w:r>
        <w:r>
          <w:fldChar w:fldCharType="end"/>
        </w:r>
      </w:hyperlink>
    </w:p>
    <w:p w14:paraId="00A0DCEE" w14:textId="77777777" w:rsidR="00E22E49" w:rsidRDefault="001C34A4">
      <w:pPr>
        <w:pStyle w:val="TOC3"/>
        <w:tabs>
          <w:tab w:val="right" w:leader="dot" w:pos="9070"/>
        </w:tabs>
      </w:pPr>
      <w:hyperlink w:anchor="_Toc4254" w:history="1">
        <w:r>
          <w:t xml:space="preserve">4.4.2 </w:t>
        </w:r>
        <w:r>
          <w:rPr>
            <w:rFonts w:hint="eastAsia"/>
          </w:rPr>
          <w:t>USB</w:t>
        </w:r>
        <w:r>
          <w:rPr>
            <w:rFonts w:hint="eastAsia"/>
          </w:rPr>
          <w:t>描述符解析系统的设计</w:t>
        </w:r>
        <w:r>
          <w:tab/>
        </w:r>
        <w:r>
          <w:fldChar w:fldCharType="begin"/>
        </w:r>
        <w:r>
          <w:instrText xml:space="preserve"> PAGEREF _Toc4254 \h </w:instrText>
        </w:r>
        <w:r>
          <w:fldChar w:fldCharType="separate"/>
        </w:r>
        <w:r>
          <w:t>30</w:t>
        </w:r>
        <w:r>
          <w:fldChar w:fldCharType="end"/>
        </w:r>
      </w:hyperlink>
    </w:p>
    <w:p w14:paraId="00A0DCEF" w14:textId="77777777" w:rsidR="00E22E49" w:rsidRDefault="001C34A4">
      <w:pPr>
        <w:pStyle w:val="TOC2"/>
        <w:tabs>
          <w:tab w:val="right" w:leader="dot" w:pos="9070"/>
        </w:tabs>
      </w:pPr>
      <w:hyperlink w:anchor="_Toc7966" w:history="1">
        <w:r>
          <w:t xml:space="preserve">4.5 </w:t>
        </w:r>
        <w:r>
          <w:rPr>
            <w:rFonts w:hint="eastAsia"/>
          </w:rPr>
          <w:t>本章小结</w:t>
        </w:r>
        <w:r>
          <w:tab/>
        </w:r>
        <w:r>
          <w:fldChar w:fldCharType="begin"/>
        </w:r>
        <w:r>
          <w:instrText xml:space="preserve"> PAGEREF _Toc7966 \h </w:instrText>
        </w:r>
        <w:r>
          <w:fldChar w:fldCharType="separate"/>
        </w:r>
        <w:r>
          <w:t>31</w:t>
        </w:r>
        <w:r>
          <w:fldChar w:fldCharType="end"/>
        </w:r>
      </w:hyperlink>
    </w:p>
    <w:p w14:paraId="00A0DCF0" w14:textId="77777777" w:rsidR="00E22E49" w:rsidRDefault="001C34A4">
      <w:pPr>
        <w:pStyle w:val="TOC1"/>
        <w:tabs>
          <w:tab w:val="right" w:leader="dot" w:pos="9070"/>
        </w:tabs>
      </w:pPr>
      <w:hyperlink w:anchor="_Toc32612" w:history="1">
        <w:r>
          <w:t xml:space="preserve">5 </w:t>
        </w:r>
        <w:r>
          <w:rPr>
            <w:rFonts w:hint="eastAsia"/>
          </w:rPr>
          <w:t>系统测试</w:t>
        </w:r>
        <w:r>
          <w:tab/>
        </w:r>
        <w:r>
          <w:fldChar w:fldCharType="begin"/>
        </w:r>
        <w:r>
          <w:instrText xml:space="preserve"> PAGEREF _Toc32612 \h </w:instrText>
        </w:r>
        <w:r>
          <w:fldChar w:fldCharType="separate"/>
        </w:r>
        <w:r>
          <w:t>32</w:t>
        </w:r>
        <w:r>
          <w:fldChar w:fldCharType="end"/>
        </w:r>
      </w:hyperlink>
    </w:p>
    <w:p w14:paraId="00A0DCF1" w14:textId="77777777" w:rsidR="00E22E49" w:rsidRDefault="001C34A4">
      <w:pPr>
        <w:pStyle w:val="TOC2"/>
        <w:tabs>
          <w:tab w:val="right" w:leader="dot" w:pos="9070"/>
        </w:tabs>
      </w:pPr>
      <w:hyperlink w:anchor="_Toc29734" w:history="1">
        <w:r>
          <w:t xml:space="preserve">5.1 </w:t>
        </w:r>
        <w:r>
          <w:rPr>
            <w:rFonts w:hint="eastAsia"/>
          </w:rPr>
          <w:t>USB</w:t>
        </w:r>
        <w:r>
          <w:rPr>
            <w:rFonts w:hint="eastAsia"/>
          </w:rPr>
          <w:t>描述符解析器的软件测试</w:t>
        </w:r>
        <w:r>
          <w:tab/>
        </w:r>
        <w:r>
          <w:fldChar w:fldCharType="begin"/>
        </w:r>
        <w:r>
          <w:instrText xml:space="preserve"> PAGEREF _Toc29734 \h </w:instrText>
        </w:r>
        <w:r>
          <w:fldChar w:fldCharType="separate"/>
        </w:r>
        <w:r>
          <w:t>32</w:t>
        </w:r>
        <w:r>
          <w:fldChar w:fldCharType="end"/>
        </w:r>
      </w:hyperlink>
    </w:p>
    <w:p w14:paraId="00A0DCF2" w14:textId="77777777" w:rsidR="00E22E49" w:rsidRDefault="001C34A4">
      <w:pPr>
        <w:pStyle w:val="TOC2"/>
        <w:tabs>
          <w:tab w:val="right" w:leader="dot" w:pos="9070"/>
        </w:tabs>
      </w:pPr>
      <w:hyperlink w:anchor="_Toc29228" w:history="1">
        <w:r>
          <w:t xml:space="preserve">5.2 </w:t>
        </w:r>
        <w:r>
          <w:rPr>
            <w:rFonts w:hint="eastAsia"/>
          </w:rPr>
          <w:t>USB</w:t>
        </w:r>
        <w:r>
          <w:rPr>
            <w:rFonts w:hint="eastAsia"/>
          </w:rPr>
          <w:t>驱动子系统软硬件协同测试</w:t>
        </w:r>
        <w:r>
          <w:tab/>
        </w:r>
        <w:r>
          <w:fldChar w:fldCharType="begin"/>
        </w:r>
        <w:r>
          <w:instrText xml:space="preserve"> PAGEREF _Toc29228 \h </w:instrText>
        </w:r>
        <w:r>
          <w:fldChar w:fldCharType="separate"/>
        </w:r>
        <w:r>
          <w:t>33</w:t>
        </w:r>
        <w:r>
          <w:fldChar w:fldCharType="end"/>
        </w:r>
      </w:hyperlink>
    </w:p>
    <w:p w14:paraId="00A0DCF3" w14:textId="77777777" w:rsidR="00E22E49" w:rsidRDefault="001C34A4">
      <w:pPr>
        <w:pStyle w:val="TOC3"/>
        <w:tabs>
          <w:tab w:val="right" w:leader="dot" w:pos="9070"/>
        </w:tabs>
      </w:pPr>
      <w:hyperlink w:anchor="_Toc29580" w:history="1">
        <w:r>
          <w:t xml:space="preserve">5.2.1 </w:t>
        </w:r>
        <w:r>
          <w:t>USB</w:t>
        </w:r>
        <w:r>
          <w:rPr>
            <w:rFonts w:hint="eastAsia"/>
          </w:rPr>
          <w:t>驱动子系统的初始化流程</w:t>
        </w:r>
        <w:r>
          <w:tab/>
        </w:r>
        <w:r>
          <w:fldChar w:fldCharType="begin"/>
        </w:r>
        <w:r>
          <w:instrText xml:space="preserve"> PAGEREF _Toc29580 \h </w:instrText>
        </w:r>
        <w:r>
          <w:fldChar w:fldCharType="separate"/>
        </w:r>
        <w:r>
          <w:t>34</w:t>
        </w:r>
        <w:r>
          <w:fldChar w:fldCharType="end"/>
        </w:r>
      </w:hyperlink>
    </w:p>
    <w:p w14:paraId="00A0DCF4" w14:textId="77777777" w:rsidR="00E22E49" w:rsidRDefault="001C34A4">
      <w:pPr>
        <w:pStyle w:val="TOC3"/>
        <w:tabs>
          <w:tab w:val="right" w:leader="dot" w:pos="9070"/>
        </w:tabs>
      </w:pPr>
      <w:hyperlink w:anchor="_Toc3008" w:history="1">
        <w:r>
          <w:t xml:space="preserve">5.2.2 </w:t>
        </w:r>
        <w:r>
          <w:rPr>
            <w:rFonts w:hint="eastAsia"/>
          </w:rPr>
          <w:t>基于驱动无关设备中各描述符所对应</w:t>
        </w:r>
        <w:r>
          <w:rPr>
            <w:rFonts w:hint="eastAsia"/>
          </w:rPr>
          <w:t>USB</w:t>
        </w:r>
        <w:r>
          <w:rPr>
            <w:rFonts w:hint="eastAsia"/>
          </w:rPr>
          <w:t>功能的驱动指派</w:t>
        </w:r>
        <w:r>
          <w:lastRenderedPageBreak/>
          <w:tab/>
        </w:r>
        <w:r>
          <w:fldChar w:fldCharType="begin"/>
        </w:r>
        <w:r>
          <w:instrText xml:space="preserve"> PAGEREF _Toc3008 \h </w:instrText>
        </w:r>
        <w:r>
          <w:fldChar w:fldCharType="separate"/>
        </w:r>
        <w:r>
          <w:t>35</w:t>
        </w:r>
        <w:r>
          <w:fldChar w:fldCharType="end"/>
        </w:r>
      </w:hyperlink>
    </w:p>
    <w:p w14:paraId="00A0DCF5" w14:textId="77777777" w:rsidR="00E22E49" w:rsidRDefault="001C34A4">
      <w:pPr>
        <w:pStyle w:val="TOC3"/>
        <w:tabs>
          <w:tab w:val="right" w:leader="dot" w:pos="9070"/>
        </w:tabs>
      </w:pPr>
      <w:hyperlink w:anchor="_Toc536" w:history="1">
        <w:r>
          <w:t xml:space="preserve">5.2.3 </w:t>
        </w:r>
        <w:r>
          <w:rPr>
            <w:rFonts w:hint="eastAsia"/>
          </w:rPr>
          <w:t>HID</w:t>
        </w:r>
        <w:r>
          <w:rPr>
            <w:rFonts w:hint="eastAsia"/>
          </w:rPr>
          <w:t>驱动模块的测试</w:t>
        </w:r>
        <w:r>
          <w:tab/>
        </w:r>
        <w:r>
          <w:fldChar w:fldCharType="begin"/>
        </w:r>
        <w:r>
          <w:instrText xml:space="preserve"> PAGEREF _Toc536 \h </w:instrText>
        </w:r>
        <w:r>
          <w:fldChar w:fldCharType="separate"/>
        </w:r>
        <w:r>
          <w:t>37</w:t>
        </w:r>
        <w:r>
          <w:fldChar w:fldCharType="end"/>
        </w:r>
      </w:hyperlink>
    </w:p>
    <w:p w14:paraId="00A0DCF6" w14:textId="77777777" w:rsidR="00E22E49" w:rsidRDefault="001C34A4">
      <w:pPr>
        <w:pStyle w:val="TOC3"/>
        <w:tabs>
          <w:tab w:val="right" w:leader="dot" w:pos="9070"/>
        </w:tabs>
      </w:pPr>
      <w:hyperlink w:anchor="_Toc26214" w:history="1">
        <w:r>
          <w:t xml:space="preserve">5.2.4 </w:t>
        </w:r>
        <w:r>
          <w:rPr>
            <w:rFonts w:hint="eastAsia"/>
          </w:rPr>
          <w:t>USB-CDC-CH34X</w:t>
        </w:r>
        <w:r>
          <w:rPr>
            <w:rFonts w:hint="eastAsia"/>
          </w:rPr>
          <w:t>驱动模块的测试</w:t>
        </w:r>
        <w:r>
          <w:tab/>
        </w:r>
        <w:r>
          <w:fldChar w:fldCharType="begin"/>
        </w:r>
        <w:r>
          <w:instrText xml:space="preserve"> PAGEREF _Toc26214 \h </w:instrText>
        </w:r>
        <w:r>
          <w:fldChar w:fldCharType="separate"/>
        </w:r>
        <w:r>
          <w:t>38</w:t>
        </w:r>
        <w:r>
          <w:fldChar w:fldCharType="end"/>
        </w:r>
      </w:hyperlink>
    </w:p>
    <w:p w14:paraId="00A0DCF7" w14:textId="77777777" w:rsidR="00E22E49" w:rsidRDefault="001C34A4">
      <w:pPr>
        <w:pStyle w:val="TOC2"/>
        <w:tabs>
          <w:tab w:val="right" w:leader="dot" w:pos="9070"/>
        </w:tabs>
      </w:pPr>
      <w:hyperlink w:anchor="_Toc5867" w:history="1">
        <w:r>
          <w:t xml:space="preserve">5.3 </w:t>
        </w:r>
        <w:r>
          <w:rPr>
            <w:rFonts w:hint="eastAsia"/>
          </w:rPr>
          <w:t>实际应用：使用</w:t>
        </w:r>
        <w:r>
          <w:rPr>
            <w:rFonts w:hint="eastAsia"/>
          </w:rPr>
          <w:t>USB</w:t>
        </w:r>
        <w:r>
          <w:rPr>
            <w:rFonts w:hint="eastAsia"/>
          </w:rPr>
          <w:t>驱动控制小车运动</w:t>
        </w:r>
        <w:r>
          <w:tab/>
        </w:r>
        <w:r>
          <w:fldChar w:fldCharType="begin"/>
        </w:r>
        <w:r>
          <w:instrText xml:space="preserve"> PAGEREF _Toc5867 \h </w:instrText>
        </w:r>
        <w:r>
          <w:fldChar w:fldCharType="separate"/>
        </w:r>
        <w:r>
          <w:t>39</w:t>
        </w:r>
        <w:r>
          <w:fldChar w:fldCharType="end"/>
        </w:r>
      </w:hyperlink>
    </w:p>
    <w:p w14:paraId="00A0DCF8" w14:textId="77777777" w:rsidR="00E22E49" w:rsidRDefault="001C34A4">
      <w:pPr>
        <w:pStyle w:val="TOC2"/>
        <w:tabs>
          <w:tab w:val="right" w:leader="dot" w:pos="9070"/>
        </w:tabs>
      </w:pPr>
      <w:hyperlink w:anchor="_Toc4801" w:history="1">
        <w:r>
          <w:t xml:space="preserve">5.4 </w:t>
        </w:r>
        <w:r>
          <w:rPr>
            <w:rFonts w:hint="eastAsia"/>
          </w:rPr>
          <w:t>在进一步测试过程中所暴露出的问题与解决方案</w:t>
        </w:r>
        <w:r>
          <w:tab/>
        </w:r>
        <w:r>
          <w:fldChar w:fldCharType="begin"/>
        </w:r>
        <w:r>
          <w:instrText xml:space="preserve"> PAGEREF _Toc4801 \h </w:instrText>
        </w:r>
        <w:r>
          <w:fldChar w:fldCharType="separate"/>
        </w:r>
        <w:r>
          <w:t>40</w:t>
        </w:r>
        <w:r>
          <w:fldChar w:fldCharType="end"/>
        </w:r>
      </w:hyperlink>
    </w:p>
    <w:p w14:paraId="00A0DCF9" w14:textId="77777777" w:rsidR="00E22E49" w:rsidRDefault="001C34A4">
      <w:pPr>
        <w:pStyle w:val="TOC2"/>
        <w:tabs>
          <w:tab w:val="right" w:leader="dot" w:pos="9070"/>
        </w:tabs>
      </w:pPr>
      <w:hyperlink w:anchor="_Toc17915" w:history="1">
        <w:r>
          <w:t xml:space="preserve">5.5 </w:t>
        </w:r>
        <w:r>
          <w:rPr>
            <w:rFonts w:hint="eastAsia"/>
          </w:rPr>
          <w:t>本章小结</w:t>
        </w:r>
        <w:r>
          <w:tab/>
        </w:r>
        <w:r>
          <w:fldChar w:fldCharType="begin"/>
        </w:r>
        <w:r>
          <w:instrText xml:space="preserve"> PAGEREF _Toc17915 \h </w:instrText>
        </w:r>
        <w:r>
          <w:fldChar w:fldCharType="separate"/>
        </w:r>
        <w:r>
          <w:t>42</w:t>
        </w:r>
        <w:r>
          <w:fldChar w:fldCharType="end"/>
        </w:r>
      </w:hyperlink>
    </w:p>
    <w:p w14:paraId="00A0DCFA" w14:textId="77777777" w:rsidR="00E22E49" w:rsidRDefault="001C34A4">
      <w:pPr>
        <w:pStyle w:val="TOC1"/>
        <w:tabs>
          <w:tab w:val="right" w:leader="dot" w:pos="9070"/>
        </w:tabs>
      </w:pPr>
      <w:hyperlink w:anchor="_Toc2891" w:history="1">
        <w:r>
          <w:t>结</w:t>
        </w:r>
        <w:r>
          <w:t xml:space="preserve">    </w:t>
        </w:r>
        <w:r>
          <w:t>论</w:t>
        </w:r>
        <w:r>
          <w:tab/>
        </w:r>
        <w:r>
          <w:fldChar w:fldCharType="begin"/>
        </w:r>
        <w:r>
          <w:instrText xml:space="preserve"> PAGEREF _Toc2891 \h </w:instrText>
        </w:r>
        <w:r>
          <w:fldChar w:fldCharType="separate"/>
        </w:r>
        <w:r>
          <w:t>43</w:t>
        </w:r>
        <w:r>
          <w:fldChar w:fldCharType="end"/>
        </w:r>
      </w:hyperlink>
    </w:p>
    <w:p w14:paraId="00A0DCFB" w14:textId="77777777" w:rsidR="00E22E49" w:rsidRDefault="001C34A4">
      <w:pPr>
        <w:pStyle w:val="TOC1"/>
        <w:tabs>
          <w:tab w:val="right" w:leader="dot" w:pos="9070"/>
        </w:tabs>
      </w:pPr>
      <w:hyperlink w:anchor="_Toc25809" w:history="1">
        <w:r>
          <w:t>参</w:t>
        </w:r>
        <w:r>
          <w:t xml:space="preserve"> </w:t>
        </w:r>
        <w:r>
          <w:t>考</w:t>
        </w:r>
        <w:r>
          <w:t xml:space="preserve"> </w:t>
        </w:r>
        <w:r>
          <w:t>文</w:t>
        </w:r>
        <w:r>
          <w:t xml:space="preserve"> </w:t>
        </w:r>
        <w:r>
          <w:t>献</w:t>
        </w:r>
        <w:r>
          <w:tab/>
        </w:r>
        <w:r>
          <w:fldChar w:fldCharType="begin"/>
        </w:r>
        <w:r>
          <w:instrText xml:space="preserve"> PAGEREF _Toc25809 \h </w:instrText>
        </w:r>
        <w:r>
          <w:fldChar w:fldCharType="separate"/>
        </w:r>
        <w:r>
          <w:t>44</w:t>
        </w:r>
        <w:r>
          <w:fldChar w:fldCharType="end"/>
        </w:r>
      </w:hyperlink>
    </w:p>
    <w:p w14:paraId="00A0DCFC" w14:textId="77777777" w:rsidR="00E22E49" w:rsidRDefault="001C34A4">
      <w:pPr>
        <w:pStyle w:val="TOC1"/>
        <w:tabs>
          <w:tab w:val="right" w:leader="dot" w:pos="9070"/>
        </w:tabs>
      </w:pPr>
      <w:hyperlink w:anchor="_Toc18580" w:history="1">
        <w:r>
          <w:t>致</w:t>
        </w:r>
        <w:r>
          <w:t xml:space="preserve">    </w:t>
        </w:r>
        <w:r>
          <w:t>谢</w:t>
        </w:r>
        <w:r>
          <w:tab/>
        </w:r>
        <w:r>
          <w:fldChar w:fldCharType="begin"/>
        </w:r>
        <w:r>
          <w:instrText xml:space="preserve"> PAGEREF _Toc18580 \h </w:instrText>
        </w:r>
        <w:r>
          <w:fldChar w:fldCharType="separate"/>
        </w:r>
        <w:r>
          <w:t>45</w:t>
        </w:r>
        <w:r>
          <w:fldChar w:fldCharType="end"/>
        </w:r>
      </w:hyperlink>
    </w:p>
    <w:p w14:paraId="00A0DCFD" w14:textId="77777777" w:rsidR="00E22E49" w:rsidRDefault="001C34A4">
      <w:pPr>
        <w:pStyle w:val="1--"/>
        <w:spacing w:line="300" w:lineRule="auto"/>
        <w:rPr>
          <w:rFonts w:ascii="SimSun" w:hAnsi="SimSun" w:cs="SimSun" w:hint="default"/>
          <w:sz w:val="22"/>
          <w:szCs w:val="24"/>
          <w:shd w:val="pct15" w:color="auto" w:fill="FFFFFF"/>
        </w:rPr>
      </w:pPr>
      <w:r>
        <w:rPr>
          <w:rFonts w:ascii="SimSun" w:hAnsi="SimSun" w:cs="SimSun"/>
          <w:szCs w:val="24"/>
        </w:rPr>
        <w:fldChar w:fldCharType="end"/>
      </w:r>
    </w:p>
    <w:p w14:paraId="00A0DCFE" w14:textId="77777777" w:rsidR="00E22E49" w:rsidRDefault="00E22E49">
      <w:pPr>
        <w:spacing w:line="300" w:lineRule="auto"/>
        <w:rPr>
          <w:rFonts w:ascii="SimSun" w:hAnsi="SimSun" w:cs="Times New Roman"/>
          <w:sz w:val="24"/>
          <w:szCs w:val="24"/>
        </w:rPr>
        <w:sectPr w:rsidR="00E22E49">
          <w:footerReference w:type="even" r:id="rId15"/>
          <w:type w:val="oddPage"/>
          <w:pgSz w:w="11906" w:h="16838"/>
          <w:pgMar w:top="1985" w:right="1418" w:bottom="1418" w:left="1418" w:header="1418" w:footer="1134" w:gutter="0"/>
          <w:pgNumType w:fmt="upperRoman"/>
          <w:cols w:space="720"/>
          <w:docGrid w:type="lines" w:linePitch="312"/>
        </w:sectPr>
      </w:pPr>
    </w:p>
    <w:p w14:paraId="00A0DCFF" w14:textId="77777777" w:rsidR="00E22E49" w:rsidRDefault="001C34A4">
      <w:pPr>
        <w:pStyle w:val="Heading1"/>
        <w:spacing w:after="220"/>
      </w:pPr>
      <w:bookmarkStart w:id="12" w:name="_Toc175647928"/>
      <w:bookmarkStart w:id="13" w:name="_Toc175648931"/>
      <w:bookmarkStart w:id="14" w:name="_Toc175647788"/>
      <w:bookmarkStart w:id="15" w:name="_Toc175647564"/>
      <w:bookmarkStart w:id="16" w:name="_Toc175512467"/>
      <w:bookmarkStart w:id="17" w:name="_Toc175647403"/>
      <w:bookmarkStart w:id="18" w:name="_Toc175647719"/>
      <w:bookmarkStart w:id="19" w:name="_Toc175647177"/>
      <w:bookmarkStart w:id="20" w:name="_Toc175648520"/>
      <w:bookmarkStart w:id="21" w:name="_Toc175648862"/>
      <w:bookmarkStart w:id="22" w:name="_Toc175646864"/>
      <w:bookmarkStart w:id="23" w:name="_Toc175648187"/>
      <w:bookmarkStart w:id="24" w:name="_Toc9817"/>
      <w:bookmarkEnd w:id="12"/>
      <w:bookmarkEnd w:id="13"/>
      <w:bookmarkEnd w:id="14"/>
      <w:bookmarkEnd w:id="15"/>
      <w:bookmarkEnd w:id="16"/>
      <w:bookmarkEnd w:id="17"/>
      <w:bookmarkEnd w:id="18"/>
      <w:bookmarkEnd w:id="19"/>
      <w:bookmarkEnd w:id="20"/>
      <w:bookmarkEnd w:id="21"/>
      <w:bookmarkEnd w:id="22"/>
      <w:bookmarkEnd w:id="23"/>
      <w:r>
        <w:rPr>
          <w:rFonts w:hint="eastAsia"/>
          <w:lang w:val="en-US"/>
        </w:rPr>
        <w:lastRenderedPageBreak/>
        <w:t>绪论</w:t>
      </w:r>
      <w:bookmarkEnd w:id="24"/>
    </w:p>
    <w:p w14:paraId="00A0DD00" w14:textId="77777777" w:rsidR="00E22E49" w:rsidRDefault="001C34A4">
      <w:pPr>
        <w:pStyle w:val="Heading2"/>
        <w:spacing w:before="156"/>
      </w:pPr>
      <w:bookmarkStart w:id="25" w:name="_Toc16161"/>
      <w:r>
        <w:rPr>
          <w:rFonts w:hint="eastAsia"/>
          <w:lang w:val="en-US"/>
        </w:rPr>
        <w:t>课题背景</w:t>
      </w:r>
      <w:bookmarkEnd w:id="25"/>
    </w:p>
    <w:p w14:paraId="00A0DD01" w14:textId="1C54245F" w:rsidR="00E22E49" w:rsidRDefault="001C34A4">
      <w:pPr>
        <w:pStyle w:val="a"/>
        <w:ind w:firstLine="480"/>
      </w:pPr>
      <w:r>
        <w:t>USB</w:t>
      </w:r>
      <w:r w:rsidR="001D7EFC">
        <w:rPr>
          <w:rFonts w:hint="eastAsia"/>
        </w:rPr>
        <w:t>接口协议复杂，其驱动开发难度较高</w:t>
      </w:r>
      <w:r>
        <w:t>，而且传统的</w:t>
      </w:r>
      <w:r>
        <w:t>USB</w:t>
      </w:r>
      <w:r>
        <w:t>驱动程序通常针对特定的操作系统进行开发，这导致了</w:t>
      </w:r>
      <w:r>
        <w:rPr>
          <w:rFonts w:hint="eastAsia"/>
        </w:rPr>
        <w:t>众多非</w:t>
      </w:r>
      <w:r>
        <w:rPr>
          <w:rFonts w:hint="eastAsia"/>
        </w:rPr>
        <w:t>Linux</w:t>
      </w:r>
      <w:r>
        <w:rPr>
          <w:rFonts w:hint="eastAsia"/>
        </w:rPr>
        <w:t>发行版的国产操作系统总是缺少</w:t>
      </w:r>
      <w:r>
        <w:rPr>
          <w:rFonts w:hint="eastAsia"/>
        </w:rPr>
        <w:t>USB</w:t>
      </w:r>
      <w:r>
        <w:rPr>
          <w:rFonts w:hint="eastAsia"/>
        </w:rPr>
        <w:t>驱动支持的问题</w:t>
      </w:r>
      <w:r>
        <w:t>。</w:t>
      </w:r>
      <w:r w:rsidR="006A7216" w:rsidRPr="006A7216">
        <w:rPr>
          <w:rFonts w:hint="eastAsia"/>
        </w:rPr>
        <w:t>事实上，驱动生态匮乏是整个领域（包括嵌入式领域）的共性问题</w:t>
      </w:r>
      <w:r>
        <w:t>。不同</w:t>
      </w:r>
      <w:r>
        <w:rPr>
          <w:rFonts w:hint="eastAsia"/>
        </w:rPr>
        <w:t>平台</w:t>
      </w:r>
      <w:r>
        <w:t>的</w:t>
      </w:r>
      <w:r>
        <w:rPr>
          <w:rFonts w:hint="eastAsia"/>
        </w:rPr>
        <w:t>软硬件</w:t>
      </w:r>
      <w:r>
        <w:t>底层架构和驱动模型不同</w:t>
      </w:r>
      <w:r>
        <w:rPr>
          <w:rFonts w:hint="eastAsia"/>
        </w:rPr>
        <w:t>。</w:t>
      </w:r>
      <w:r w:rsidR="006A7216" w:rsidRPr="006A7216">
        <w:rPr>
          <w:rFonts w:hint="eastAsia"/>
        </w:rPr>
        <w:t>此外，特定驱动通常仅针对单一平台开发，缺乏通用性，导致大量重复工作。</w:t>
      </w:r>
      <w:r w:rsidR="006E7E58" w:rsidRPr="006E7E58">
        <w:rPr>
          <w:rFonts w:hint="eastAsia"/>
        </w:rPr>
        <w:t>开发人员精力分散也阻碍了统一规范的形成，进一步影响了驱动代码的安全性。</w:t>
      </w:r>
      <w:r>
        <w:rPr>
          <w:rFonts w:hint="eastAsia"/>
        </w:rPr>
        <w:t>驱动程序所隐含的漏洞已成为现代操作系统生态中最主要的威胁。由</w:t>
      </w:r>
      <w:r>
        <w:t>H. Peng</w:t>
      </w:r>
      <w:r>
        <w:t>和</w:t>
      </w:r>
      <w:r>
        <w:t>M. Payer</w:t>
      </w:r>
      <w:r>
        <w:t>在</w:t>
      </w:r>
      <w:r>
        <w:t>29th USENIX Security Symposium</w:t>
      </w:r>
      <w:r>
        <w:t>上提出的</w:t>
      </w:r>
      <w:r>
        <w:t>USBFuzz</w:t>
      </w:r>
      <w:r>
        <w:rPr>
          <w:vertAlign w:val="superscript"/>
        </w:rPr>
        <w:t>[1]</w:t>
      </w:r>
      <w:r>
        <w:rPr>
          <w:rFonts w:hint="eastAsia"/>
        </w:rPr>
        <w:t>测试框架</w:t>
      </w:r>
      <w:r>
        <w:t>揭示了</w:t>
      </w:r>
      <w:r>
        <w:rPr>
          <w:rFonts w:hint="eastAsia"/>
        </w:rPr>
        <w:t>Linux</w:t>
      </w:r>
      <w:r>
        <w:rPr>
          <w:rFonts w:hint="eastAsia"/>
        </w:rPr>
        <w:t>中</w:t>
      </w:r>
      <w:r>
        <w:t>现有</w:t>
      </w:r>
      <w:r>
        <w:rPr>
          <w:rFonts w:hint="eastAsia"/>
        </w:rPr>
        <w:t>USB</w:t>
      </w:r>
      <w:r>
        <w:t>驱动中可能存在的安全漏洞</w:t>
      </w:r>
      <w:r>
        <w:rPr>
          <w:rFonts w:hint="eastAsia"/>
        </w:rPr>
        <w:t>及其测试方法</w:t>
      </w:r>
      <w:r>
        <w:t>，</w:t>
      </w:r>
      <w:r>
        <w:rPr>
          <w:rFonts w:hint="eastAsia"/>
        </w:rPr>
        <w:t>凸显</w:t>
      </w:r>
      <w:r>
        <w:t>了对新开发驱动进行严格安全性测试的重要性。</w:t>
      </w:r>
    </w:p>
    <w:p w14:paraId="00A0DD02" w14:textId="7FBED342" w:rsidR="00E22E49" w:rsidRDefault="001C34A4">
      <w:pPr>
        <w:pStyle w:val="a"/>
        <w:ind w:firstLine="480"/>
      </w:pPr>
      <w:r>
        <w:rPr>
          <w:rFonts w:hint="eastAsia"/>
        </w:rPr>
        <w:t>另一方面</w:t>
      </w:r>
      <w:r>
        <w:rPr>
          <w:rFonts w:hint="eastAsia"/>
        </w:rPr>
        <w:t>，</w:t>
      </w:r>
      <w:r>
        <w:rPr>
          <w:rFonts w:hint="eastAsia"/>
        </w:rPr>
        <w:t>随着</w:t>
      </w:r>
      <w:r>
        <w:rPr>
          <w:rFonts w:hint="eastAsia"/>
        </w:rPr>
        <w:t>USB</w:t>
      </w:r>
      <w:r>
        <w:rPr>
          <w:rFonts w:hint="eastAsia"/>
        </w:rPr>
        <w:t>规范的更新迭代，</w:t>
      </w:r>
      <w:r>
        <w:rPr>
          <w:rFonts w:hint="eastAsia"/>
        </w:rPr>
        <w:t>USB</w:t>
      </w:r>
      <w:r>
        <w:rPr>
          <w:rFonts w:hint="eastAsia"/>
        </w:rPr>
        <w:t>总线的吞吐容量越来越高，其规范也越来越复杂，这也对相应的设备驱动编写人员的技术，乃至于操作系统管理</w:t>
      </w:r>
      <w:r>
        <w:rPr>
          <w:rFonts w:hint="eastAsia"/>
        </w:rPr>
        <w:t>IO</w:t>
      </w:r>
      <w:r>
        <w:rPr>
          <w:rFonts w:hint="eastAsia"/>
        </w:rPr>
        <w:t>的能力提出了更高的要求，</w:t>
      </w:r>
      <w:r>
        <w:rPr>
          <w:rFonts w:hint="eastAsia"/>
        </w:rPr>
        <w:t>J. Huang</w:t>
      </w:r>
      <w:r>
        <w:rPr>
          <w:rFonts w:hint="eastAsia"/>
        </w:rPr>
        <w:t>和</w:t>
      </w:r>
      <w:r>
        <w:rPr>
          <w:rFonts w:hint="eastAsia"/>
        </w:rPr>
        <w:t>Y. Wang</w:t>
      </w:r>
      <w:r>
        <w:rPr>
          <w:rFonts w:hint="eastAsia"/>
        </w:rPr>
        <w:t>的研究</w:t>
      </w:r>
      <w:r>
        <w:rPr>
          <w:rFonts w:hint="eastAsia"/>
          <w:vertAlign w:val="superscript"/>
        </w:rPr>
        <w:t>[2]</w:t>
      </w:r>
      <w:r>
        <w:rPr>
          <w:rFonts w:hint="eastAsia"/>
        </w:rPr>
        <w:t>专注于基于</w:t>
      </w:r>
      <w:r>
        <w:rPr>
          <w:rFonts w:hint="eastAsia"/>
        </w:rPr>
        <w:t>USB 3.0</w:t>
      </w:r>
      <w:r>
        <w:rPr>
          <w:rFonts w:hint="eastAsia"/>
        </w:rPr>
        <w:t>外设控制器的高速同步数据传输系统，这表明未来</w:t>
      </w:r>
      <w:r>
        <w:rPr>
          <w:rFonts w:hint="eastAsia"/>
        </w:rPr>
        <w:t>USB</w:t>
      </w:r>
      <w:r>
        <w:rPr>
          <w:rFonts w:hint="eastAsia"/>
        </w:rPr>
        <w:t>驱动将更加注重性能优化。这令使用传统</w:t>
      </w:r>
      <w:r>
        <w:rPr>
          <w:rFonts w:hint="eastAsia"/>
        </w:rPr>
        <w:t>C</w:t>
      </w:r>
      <w:r>
        <w:rPr>
          <w:rFonts w:hint="eastAsia"/>
        </w:rPr>
        <w:t>语言进行驱动开发的开发者们愈发难以应付高层次协议的高抽象程度的要求</w:t>
      </w:r>
      <w:r>
        <w:t>。</w:t>
      </w:r>
      <w:r>
        <w:t>Rust</w:t>
      </w:r>
      <w:r>
        <w:t>语言是一种内存安全，提供零成本抽象的高级编程语</w:t>
      </w:r>
      <w:r>
        <w:lastRenderedPageBreak/>
        <w:t>言，其独特的设</w:t>
      </w:r>
      <w:r>
        <w:t xml:space="preserve"> </w:t>
      </w:r>
      <w:r>
        <w:t>计理念与极高的性能优势使得其在面向计算机底层的开发的环境下大展身手</w:t>
      </w:r>
      <w:r>
        <w:rPr>
          <w:rFonts w:hint="eastAsia"/>
        </w:rPr>
        <w:t>。而</w:t>
      </w:r>
      <w:r w:rsidR="00040747">
        <w:rPr>
          <w:rFonts w:hint="eastAsia"/>
        </w:rPr>
        <w:t xml:space="preserve">G. </w:t>
      </w:r>
      <w:r w:rsidR="00673CE4">
        <w:rPr>
          <w:rFonts w:hint="eastAsia"/>
        </w:rPr>
        <w:t>Wong</w:t>
      </w:r>
      <w:r>
        <w:rPr>
          <w:rFonts w:hint="eastAsia"/>
        </w:rPr>
        <w:t>的研究</w:t>
      </w:r>
      <w:r>
        <w:rPr>
          <w:rFonts w:hint="eastAsia"/>
          <w:vertAlign w:val="superscript"/>
        </w:rPr>
        <w:t>[3]</w:t>
      </w:r>
      <w:r>
        <w:rPr>
          <w:rFonts w:hint="eastAsia"/>
        </w:rPr>
        <w:t>也指出，</w:t>
      </w:r>
      <w:r>
        <w:rPr>
          <w:rFonts w:hint="eastAsia"/>
        </w:rPr>
        <w:t>Rust</w:t>
      </w:r>
      <w:r>
        <w:rPr>
          <w:rFonts w:hint="eastAsia"/>
        </w:rPr>
        <w:t>在嵌入式开发上比起传统的</w:t>
      </w:r>
      <w:r>
        <w:rPr>
          <w:rFonts w:hint="eastAsia"/>
        </w:rPr>
        <w:t>C</w:t>
      </w:r>
      <w:r>
        <w:rPr>
          <w:rFonts w:hint="eastAsia"/>
        </w:rPr>
        <w:t>语言开发在多个方面上更具优势。</w:t>
      </w:r>
    </w:p>
    <w:p w14:paraId="00A0DD03" w14:textId="77777777" w:rsidR="00E22E49" w:rsidRDefault="001C34A4">
      <w:pPr>
        <w:pStyle w:val="a"/>
        <w:ind w:firstLine="480"/>
      </w:pPr>
      <w:r>
        <w:rPr>
          <w:rFonts w:hint="eastAsia"/>
        </w:rPr>
        <w:t>2019</w:t>
      </w:r>
      <w:r>
        <w:rPr>
          <w:rFonts w:hint="eastAsia"/>
        </w:rPr>
        <w:t>年，图灵奖获得者</w:t>
      </w:r>
      <w:r>
        <w:rPr>
          <w:rFonts w:hint="eastAsia"/>
        </w:rPr>
        <w:t>John Hennessy</w:t>
      </w:r>
      <w:r>
        <w:rPr>
          <w:rFonts w:hint="eastAsia"/>
        </w:rPr>
        <w:t>和</w:t>
      </w:r>
      <w:r>
        <w:rPr>
          <w:rFonts w:hint="eastAsia"/>
        </w:rPr>
        <w:t>David Patterson</w:t>
      </w:r>
      <w:r>
        <w:rPr>
          <w:rFonts w:hint="eastAsia"/>
        </w:rPr>
        <w:t>在他们合著的《计算机体系结构：量化研究方法》中，提出了“计算机体系结构即将迎来新黄金年代”的观点。而且也能看到，不同架构，设计理念的操作系统正如雨后春笋一般涌现出来。韩乃平和李蕾的文章</w:t>
      </w:r>
      <w:r>
        <w:rPr>
          <w:rFonts w:hint="eastAsia"/>
          <w:vertAlign w:val="superscript"/>
        </w:rPr>
        <w:t>[4]</w:t>
      </w:r>
      <w:r>
        <w:rPr>
          <w:rFonts w:hint="eastAsia"/>
        </w:rPr>
        <w:t>分析了国产操作系统的生态建设现状。文章也指出，构建跨平台兼容的驱动程序对于推动技术自主可控具有重要意义。</w:t>
      </w:r>
    </w:p>
    <w:p w14:paraId="00A0DD04" w14:textId="77777777" w:rsidR="00E22E49" w:rsidRDefault="00E22E49">
      <w:pPr>
        <w:pStyle w:val="a"/>
        <w:ind w:firstLine="480"/>
      </w:pPr>
    </w:p>
    <w:p w14:paraId="00A0DD05" w14:textId="77777777" w:rsidR="00E22E49" w:rsidRDefault="001C34A4">
      <w:pPr>
        <w:pStyle w:val="Heading2"/>
        <w:spacing w:before="156"/>
      </w:pPr>
      <w:bookmarkStart w:id="26" w:name="_Toc22050"/>
      <w:r>
        <w:rPr>
          <w:rFonts w:hint="eastAsia"/>
          <w:lang w:val="en-US"/>
        </w:rPr>
        <w:t>相关领域国内外发展现状与趋势</w:t>
      </w:r>
      <w:bookmarkEnd w:id="26"/>
    </w:p>
    <w:p w14:paraId="00A0DD06" w14:textId="77777777" w:rsidR="00E22E49" w:rsidRDefault="001C34A4">
      <w:pPr>
        <w:pStyle w:val="Heading3"/>
        <w:rPr>
          <w:lang w:val="en-US"/>
        </w:rPr>
      </w:pPr>
      <w:bookmarkStart w:id="27" w:name="_Toc11072"/>
      <w:r>
        <w:rPr>
          <w:rFonts w:hint="eastAsia"/>
          <w:lang w:val="en-US"/>
        </w:rPr>
        <w:t>国外发展现状</w:t>
      </w:r>
      <w:bookmarkEnd w:id="27"/>
    </w:p>
    <w:p w14:paraId="00A0DD07" w14:textId="5D8573E7" w:rsidR="00E22E49" w:rsidRDefault="00D80EE1">
      <w:pPr>
        <w:pStyle w:val="a"/>
        <w:ind w:firstLine="480"/>
      </w:pPr>
      <w:r w:rsidRPr="00D80EE1">
        <w:rPr>
          <w:rFonts w:hint="eastAsia"/>
        </w:rPr>
        <w:t>在欧美等地区，相关科技公司与研究机构历史较长，主导着业界工业标准的制定。</w:t>
      </w:r>
      <w:r w:rsidR="001C34A4">
        <w:rPr>
          <w:rFonts w:hint="eastAsia"/>
        </w:rPr>
        <w:t>如</w:t>
      </w:r>
      <w:r w:rsidR="001C34A4">
        <w:rPr>
          <w:rFonts w:hint="eastAsia"/>
        </w:rPr>
        <w:t>USB-IF</w:t>
      </w:r>
      <w:r w:rsidR="001C34A4">
        <w:rPr>
          <w:rFonts w:hint="eastAsia"/>
        </w:rPr>
        <w:t>（</w:t>
      </w:r>
      <w:r w:rsidR="001C34A4">
        <w:rPr>
          <w:rFonts w:hint="eastAsia"/>
        </w:rPr>
        <w:t>USB Implementers Forum</w:t>
      </w:r>
      <w:r w:rsidR="001C34A4">
        <w:rPr>
          <w:rFonts w:hint="eastAsia"/>
        </w:rPr>
        <w:t>）和</w:t>
      </w:r>
      <w:r w:rsidR="001C34A4">
        <w:rPr>
          <w:rFonts w:hint="eastAsia"/>
        </w:rPr>
        <w:t>PCI-SIG</w:t>
      </w:r>
      <w:r w:rsidR="001C34A4">
        <w:rPr>
          <w:rFonts w:hint="eastAsia"/>
        </w:rPr>
        <w:t>（</w:t>
      </w:r>
      <w:r w:rsidR="001C34A4">
        <w:rPr>
          <w:rFonts w:hint="eastAsia"/>
        </w:rPr>
        <w:t>Peripheral Component Interconnect Special Interest Group</w:t>
      </w:r>
      <w:r w:rsidR="001C34A4">
        <w:rPr>
          <w:rFonts w:hint="eastAsia"/>
        </w:rPr>
        <w:t>）这类国际标准组织</w:t>
      </w:r>
      <w:r w:rsidR="0080156C" w:rsidRPr="0080156C">
        <w:rPr>
          <w:rFonts w:hint="eastAsia"/>
        </w:rPr>
        <w:t>，其成员多为大型科技企业。</w:t>
      </w:r>
      <w:r w:rsidR="00687221" w:rsidRPr="00687221">
        <w:rPr>
          <w:rFonts w:hint="eastAsia"/>
        </w:rPr>
        <w:t>这些组织制定的标准不仅保障了产品兼容性，也是驱动开发的依据。</w:t>
      </w:r>
      <w:r w:rsidR="001C34A4">
        <w:rPr>
          <w:rFonts w:hint="eastAsia"/>
        </w:rPr>
        <w:t>但现实的情况是，对于驱动程序生态而言，如</w:t>
      </w:r>
      <w:r w:rsidR="001C34A4">
        <w:rPr>
          <w:rFonts w:hint="eastAsia"/>
        </w:rPr>
        <w:t>Intel</w:t>
      </w:r>
      <w:r w:rsidR="001C34A4">
        <w:rPr>
          <w:rFonts w:hint="eastAsia"/>
        </w:rPr>
        <w:t>、</w:t>
      </w:r>
      <w:r w:rsidR="001C34A4">
        <w:rPr>
          <w:rFonts w:hint="eastAsia"/>
        </w:rPr>
        <w:t>NVIDIA</w:t>
      </w:r>
      <w:r w:rsidR="001C34A4">
        <w:rPr>
          <w:rFonts w:hint="eastAsia"/>
        </w:rPr>
        <w:t>、</w:t>
      </w:r>
      <w:r w:rsidR="001C34A4">
        <w:rPr>
          <w:rFonts w:hint="eastAsia"/>
        </w:rPr>
        <w:t>AMD</w:t>
      </w:r>
      <w:r w:rsidR="001C34A4">
        <w:rPr>
          <w:rFonts w:hint="eastAsia"/>
        </w:rPr>
        <w:t>这类大型跨国企业往往自行开发其设备的驱动以推广自家产品。虽然也积极的参与到开源社区中，分享其成果，但也反过来产生了强者恒强的羊群效应。对于各类全新的平台，之所以难以构建其驱动生态，正是因为业界往往只会给当前已经存在</w:t>
      </w:r>
      <w:r w:rsidR="001C34A4">
        <w:rPr>
          <w:rFonts w:hint="eastAsia"/>
        </w:rPr>
        <w:lastRenderedPageBreak/>
        <w:t>的，已有了大量基础工作的</w:t>
      </w:r>
      <w:r w:rsidR="001C34A4">
        <w:rPr>
          <w:rFonts w:hint="eastAsia"/>
        </w:rPr>
        <w:t>unix-like</w:t>
      </w:r>
      <w:r w:rsidR="001C34A4">
        <w:rPr>
          <w:rFonts w:hint="eastAsia"/>
        </w:rPr>
        <w:t>与</w:t>
      </w:r>
      <w:r w:rsidR="001C34A4">
        <w:rPr>
          <w:rFonts w:hint="eastAsia"/>
        </w:rPr>
        <w:t>windows</w:t>
      </w:r>
      <w:r w:rsidR="001C34A4">
        <w:rPr>
          <w:rFonts w:hint="eastAsia"/>
        </w:rPr>
        <w:t>系统进行驱动开发。而可预见的，随着时代的发展，此类技术债问题会越积越多，若是不早以想办法解决，最终会导致计算机体系结构的基础设施创新的难度越来越高。</w:t>
      </w:r>
    </w:p>
    <w:p w14:paraId="00A0DD08" w14:textId="77777777" w:rsidR="00E22E49" w:rsidRDefault="001C34A4">
      <w:pPr>
        <w:pStyle w:val="Heading3"/>
        <w:rPr>
          <w:lang w:val="en-US"/>
        </w:rPr>
      </w:pPr>
      <w:bookmarkStart w:id="28" w:name="_Toc25327"/>
      <w:r>
        <w:rPr>
          <w:rFonts w:hint="eastAsia"/>
          <w:lang w:val="en-US"/>
        </w:rPr>
        <w:t>国内相关技术的发展趋势</w:t>
      </w:r>
      <w:bookmarkEnd w:id="28"/>
    </w:p>
    <w:p w14:paraId="00A0DD09" w14:textId="45B67490" w:rsidR="00E22E49" w:rsidRDefault="005148EA">
      <w:pPr>
        <w:pStyle w:val="a"/>
        <w:ind w:firstLine="480"/>
      </w:pPr>
      <w:r w:rsidRPr="005148EA">
        <w:rPr>
          <w:rFonts w:hint="eastAsia"/>
        </w:rPr>
        <w:t>近年来，中国在信息技术领域，特别是移动互联网、大数据及人工智能方面，发展迅速。</w:t>
      </w:r>
      <w:r w:rsidR="001C34A4">
        <w:rPr>
          <w:rFonts w:hint="eastAsia"/>
        </w:rPr>
        <w:t>得益于政府对科技创新的支持力度加大以及市场环境的改善，本土企业在追赶国际先进水平的同时也逐渐形成了自己的特色。</w:t>
      </w:r>
    </w:p>
    <w:p w14:paraId="00A0DD0A" w14:textId="09D59834" w:rsidR="00E22E49" w:rsidRDefault="00E86997">
      <w:pPr>
        <w:pStyle w:val="a"/>
        <w:ind w:firstLine="480"/>
      </w:pPr>
      <w:r w:rsidRPr="00E86997">
        <w:rPr>
          <w:rFonts w:hint="eastAsia"/>
        </w:rPr>
        <w:t>华为、中兴通讯等企业通过自主研发掌握了核心技术，包括特定场景的定制化驱动开发。</w:t>
      </w:r>
      <w:r w:rsidR="001C34A4">
        <w:rPr>
          <w:rFonts w:hint="eastAsia"/>
        </w:rPr>
        <w:t>但也依然存在与国外类似的问题，即对于非主流平台的生态支持程度不高。事实上，由于国内</w:t>
      </w:r>
      <w:r w:rsidR="001C34A4">
        <w:rPr>
          <w:rFonts w:hint="eastAsia"/>
        </w:rPr>
        <w:t>IT</w:t>
      </w:r>
      <w:r w:rsidR="001C34A4">
        <w:rPr>
          <w:rFonts w:hint="eastAsia"/>
        </w:rPr>
        <w:t>行业起步较晚，并未形成类似于国外那般繁荣的开源社区与文化，使得计算机体系结构的生态构建的问题更加严峻，呈现出了“头重脚轻”的问题。一些专注于嵌入式系统研发的小型创业团队正努力填补国内市场空白，他们往往聚焦于某一垂直领域深入挖掘，力求提供差异化的产品和服务，但小型企业更容易面临人手不足，从而导致社区支持力度不足的问题。除了大型企业之外，各家研究机构也加大了对于整个计算机体系结构方向的投入。而计算机体系结构是一个整体，软件与硬件之间有着联动的关系。相信随着国内硬件供应链的逐步完善，大量的硬件驱动开发需求也会随之涌现，与此同时产生的效应是大量的开源社区成果的</w:t>
      </w:r>
      <w:r w:rsidR="001C34A4">
        <w:rPr>
          <w:rFonts w:hint="eastAsia"/>
        </w:rPr>
        <w:lastRenderedPageBreak/>
        <w:t>诞生。</w:t>
      </w:r>
    </w:p>
    <w:p w14:paraId="00A0DD0B" w14:textId="77777777" w:rsidR="00E22E49" w:rsidRDefault="001C34A4">
      <w:pPr>
        <w:pStyle w:val="Heading2"/>
        <w:spacing w:before="156"/>
        <w:rPr>
          <w:rFonts w:eastAsia="SimSun"/>
          <w:lang w:val="en-US"/>
        </w:rPr>
      </w:pPr>
      <w:bookmarkStart w:id="29" w:name="_Toc18043"/>
      <w:r>
        <w:rPr>
          <w:rFonts w:hint="eastAsia"/>
          <w:lang w:val="en-US"/>
        </w:rPr>
        <w:t>论文研究内容及主要工作</w:t>
      </w:r>
      <w:bookmarkEnd w:id="29"/>
    </w:p>
    <w:p w14:paraId="00A0DD0C" w14:textId="77777777" w:rsidR="00E22E49" w:rsidRDefault="001C34A4">
      <w:pPr>
        <w:pStyle w:val="Heading3"/>
        <w:rPr>
          <w:lang w:val="en-US"/>
        </w:rPr>
      </w:pPr>
      <w:bookmarkStart w:id="30" w:name="_Toc11520"/>
      <w:r>
        <w:rPr>
          <w:rFonts w:hint="eastAsia"/>
          <w:lang w:val="en-US"/>
        </w:rPr>
        <w:t>论文研究内容</w:t>
      </w:r>
      <w:bookmarkEnd w:id="30"/>
    </w:p>
    <w:p w14:paraId="0D4C0DE3" w14:textId="590C43CD" w:rsidR="006D3AE8" w:rsidRPr="006D3AE8" w:rsidRDefault="006D3AE8" w:rsidP="006D3AE8">
      <w:pPr>
        <w:pStyle w:val="a"/>
        <w:ind w:left="239" w:firstLineChars="100" w:firstLine="240"/>
      </w:pPr>
      <w:r w:rsidRPr="006D3AE8">
        <w:rPr>
          <w:rFonts w:hint="eastAsia"/>
        </w:rPr>
        <w:t>本研究旨在设计并实现一套高效、可靠、安全的</w:t>
      </w:r>
      <w:r w:rsidRPr="006D3AE8">
        <w:rPr>
          <w:rFonts w:hint="eastAsia"/>
        </w:rPr>
        <w:t>USB</w:t>
      </w:r>
      <w:r w:rsidRPr="006D3AE8">
        <w:rPr>
          <w:rFonts w:hint="eastAsia"/>
        </w:rPr>
        <w:t>主机端驱动子系统，其核心组成部分与要求如下：</w:t>
      </w:r>
    </w:p>
    <w:p w14:paraId="00A0DD0E" w14:textId="77777777" w:rsidR="00E22E49" w:rsidRDefault="001C34A4">
      <w:pPr>
        <w:numPr>
          <w:ilvl w:val="0"/>
          <w:numId w:val="2"/>
        </w:numPr>
        <w:rPr>
          <w:rFonts w:ascii="SimSun" w:hAnsi="SimSun" w:cs="SimSun"/>
          <w:sz w:val="24"/>
          <w:szCs w:val="24"/>
        </w:rPr>
      </w:pPr>
      <w:r>
        <w:rPr>
          <w:rFonts w:ascii="SimSun" w:hAnsi="SimSun" w:cs="SimSun" w:hint="eastAsia"/>
          <w:sz w:val="24"/>
          <w:szCs w:val="24"/>
        </w:rPr>
        <w:t>主机控制器驱动层及其抽象层</w:t>
      </w:r>
    </w:p>
    <w:p w14:paraId="00A0DD0F" w14:textId="1500D2DB" w:rsidR="00E22E49" w:rsidRDefault="001C34A4">
      <w:pPr>
        <w:pStyle w:val="a"/>
        <w:ind w:firstLine="480"/>
      </w:pPr>
      <w:r>
        <w:rPr>
          <w:rFonts w:hint="eastAsia"/>
        </w:rPr>
        <w:t>对于当前的</w:t>
      </w:r>
      <w:r>
        <w:t>USB</w:t>
      </w:r>
      <w:r>
        <w:rPr>
          <w:rFonts w:hint="eastAsia"/>
        </w:rPr>
        <w:t>协议栈</w:t>
      </w:r>
      <w:r>
        <w:t>，</w:t>
      </w:r>
      <w:r>
        <w:t>USB</w:t>
      </w:r>
      <w:r>
        <w:t>主机端的</w:t>
      </w:r>
      <w:r>
        <w:rPr>
          <w:rFonts w:hint="eastAsia"/>
        </w:rPr>
        <w:t>工作模式</w:t>
      </w:r>
      <w:r>
        <w:t>与</w:t>
      </w:r>
      <w:r>
        <w:t>USB</w:t>
      </w:r>
      <w:r>
        <w:t>设备端的</w:t>
      </w:r>
      <w:r>
        <w:rPr>
          <w:rFonts w:hint="eastAsia"/>
        </w:rPr>
        <w:t>工作模式</w:t>
      </w:r>
      <w:r>
        <w:t>存在</w:t>
      </w:r>
      <w:r>
        <w:rPr>
          <w:rFonts w:hint="eastAsia"/>
        </w:rPr>
        <w:t>着</w:t>
      </w:r>
      <w:r>
        <w:t>显著</w:t>
      </w:r>
      <w:r>
        <w:rPr>
          <w:rFonts w:hint="eastAsia"/>
        </w:rPr>
        <w:t>的</w:t>
      </w:r>
      <w:r>
        <w:t>差异。具体</w:t>
      </w:r>
      <w:r>
        <w:rPr>
          <w:rFonts w:hint="eastAsia"/>
        </w:rPr>
        <w:t>的</w:t>
      </w:r>
      <w:r>
        <w:t>，</w:t>
      </w:r>
      <w:r>
        <w:rPr>
          <w:rFonts w:hint="eastAsia"/>
        </w:rPr>
        <w:t>在</w:t>
      </w:r>
      <w:r>
        <w:t>USB</w:t>
      </w:r>
      <w:r>
        <w:t>设备端</w:t>
      </w:r>
      <w:r>
        <w:rPr>
          <w:rFonts w:hint="eastAsia"/>
        </w:rPr>
        <w:t>的视角下，</w:t>
      </w:r>
      <w:r>
        <w:rPr>
          <w:rFonts w:hint="eastAsia"/>
        </w:rPr>
        <w:t>USB</w:t>
      </w:r>
      <w:r>
        <w:rPr>
          <w:rFonts w:hint="eastAsia"/>
        </w:rPr>
        <w:t>接口就仅仅只是一个</w:t>
      </w:r>
      <w:r>
        <w:rPr>
          <w:rFonts w:hint="eastAsia"/>
        </w:rPr>
        <w:t>IO</w:t>
      </w:r>
      <w:r>
        <w:rPr>
          <w:rFonts w:hint="eastAsia"/>
        </w:rPr>
        <w:t>接口而已，所需要在意的也仅仅只是数据的收发格式。</w:t>
      </w:r>
      <w:r>
        <w:t>而</w:t>
      </w:r>
      <w:r>
        <w:t>USB</w:t>
      </w:r>
      <w:r>
        <w:t>主机端</w:t>
      </w:r>
      <w:r>
        <w:rPr>
          <w:rFonts w:hint="eastAsia"/>
        </w:rPr>
        <w:t>的复杂度则明显高了很多。</w:t>
      </w:r>
      <w:r>
        <w:rPr>
          <w:rFonts w:hint="eastAsia"/>
        </w:rPr>
        <w:t>USB</w:t>
      </w:r>
      <w:r>
        <w:rPr>
          <w:rFonts w:hint="eastAsia"/>
        </w:rPr>
        <w:t>主机端往往</w:t>
      </w:r>
      <w:r>
        <w:t>通过</w:t>
      </w:r>
      <w:r>
        <w:rPr>
          <w:rFonts w:hint="eastAsia"/>
        </w:rPr>
        <w:t>特定的</w:t>
      </w:r>
      <w:r>
        <w:t>控制器来统一管理整个</w:t>
      </w:r>
      <w:r>
        <w:t>USB</w:t>
      </w:r>
      <w:r>
        <w:t>总线的资源。</w:t>
      </w:r>
      <w:r>
        <w:rPr>
          <w:rFonts w:hint="eastAsia"/>
        </w:rPr>
        <w:t>随着时代的变迁，</w:t>
      </w:r>
      <w:r>
        <w:rPr>
          <w:rFonts w:hint="eastAsia"/>
        </w:rPr>
        <w:t>USB</w:t>
      </w:r>
      <w:r>
        <w:rPr>
          <w:rFonts w:hint="eastAsia"/>
        </w:rPr>
        <w:t>主机控制器也演化出了诸多版本。</w:t>
      </w:r>
      <w:r>
        <w:t>因此</w:t>
      </w:r>
      <w:r>
        <w:rPr>
          <w:rFonts w:hint="eastAsia"/>
        </w:rPr>
        <w:t>，出于历史包袱与现实的需要</w:t>
      </w:r>
      <w:r>
        <w:t>，</w:t>
      </w:r>
      <w:r>
        <w:t>USB</w:t>
      </w:r>
      <w:r>
        <w:t>主机端的驱动开发</w:t>
      </w:r>
      <w:r>
        <w:rPr>
          <w:rFonts w:hint="eastAsia"/>
        </w:rPr>
        <w:t>通常</w:t>
      </w:r>
      <w:r>
        <w:t>不仅限于针对特定</w:t>
      </w:r>
      <w:r>
        <w:t>USB</w:t>
      </w:r>
      <w:r>
        <w:t>设备类型的驱动编写</w:t>
      </w:r>
      <w:r>
        <w:rPr>
          <w:rFonts w:hint="eastAsia"/>
        </w:rPr>
        <w:t>与管理</w:t>
      </w:r>
      <w:r>
        <w:t>，而是首先需要构建一个高效的</w:t>
      </w:r>
      <w:r>
        <w:t>USB</w:t>
      </w:r>
      <w:r>
        <w:t>主机控制器驱动</w:t>
      </w:r>
      <w:r>
        <w:rPr>
          <w:rFonts w:hint="eastAsia"/>
        </w:rPr>
        <w:t>，在此控制器的基础上去再去写具体的主机端协议驱动</w:t>
      </w:r>
      <w:r>
        <w:t>。</w:t>
      </w:r>
      <w:r>
        <w:rPr>
          <w:rFonts w:hint="eastAsia"/>
        </w:rPr>
        <w:t>更糟糕的是，由于历史原因</w:t>
      </w:r>
      <w:r>
        <w:t>，不同版本</w:t>
      </w:r>
      <w:r>
        <w:rPr>
          <w:rFonts w:hint="eastAsia"/>
        </w:rPr>
        <w:t>的</w:t>
      </w:r>
      <w:r>
        <w:rPr>
          <w:rFonts w:hint="eastAsia"/>
        </w:rPr>
        <w:t>USB</w:t>
      </w:r>
      <w:r>
        <w:rPr>
          <w:rFonts w:hint="eastAsia"/>
        </w:rPr>
        <w:t>主机控制器规范并不保持</w:t>
      </w:r>
      <w:r>
        <w:t>向下兼容性。</w:t>
      </w:r>
      <w:r>
        <w:rPr>
          <w:rFonts w:hint="eastAsia"/>
        </w:rPr>
        <w:t>而实践中厂商所生产的设备平台，其外设组合也千变万化。</w:t>
      </w:r>
      <w:r>
        <w:t>鉴于此，为了确保系统的兼容性和</w:t>
      </w:r>
      <w:r>
        <w:rPr>
          <w:rFonts w:hint="eastAsia"/>
        </w:rPr>
        <w:t>通用</w:t>
      </w:r>
      <w:r>
        <w:t>性，有必要将不同版本的</w:t>
      </w:r>
      <w:r>
        <w:t>USB</w:t>
      </w:r>
      <w:r>
        <w:t>主机控制器驱动抽象化为统一的接口层，</w:t>
      </w:r>
      <w:r w:rsidR="00FE7645" w:rsidRPr="00FE7645">
        <w:rPr>
          <w:rFonts w:hint="eastAsia"/>
        </w:rPr>
        <w:t>为上层驱动提供统一接口，屏蔽不同控制器规范的差异，实现与外设交互。</w:t>
      </w:r>
    </w:p>
    <w:p w14:paraId="00A0DD10" w14:textId="77777777" w:rsidR="00E22E49" w:rsidRDefault="001C34A4">
      <w:pPr>
        <w:numPr>
          <w:ilvl w:val="0"/>
          <w:numId w:val="2"/>
        </w:numPr>
        <w:rPr>
          <w:rFonts w:ascii="SimSun" w:hAnsi="SimSun" w:cs="SimSun"/>
          <w:sz w:val="24"/>
          <w:szCs w:val="24"/>
        </w:rPr>
      </w:pPr>
      <w:r>
        <w:rPr>
          <w:rFonts w:ascii="SimSun" w:hAnsi="SimSun" w:cs="SimSun" w:hint="eastAsia"/>
          <w:sz w:val="24"/>
          <w:szCs w:val="24"/>
        </w:rPr>
        <w:t>USB</w:t>
      </w:r>
      <w:r>
        <w:rPr>
          <w:rFonts w:ascii="SimSun" w:hAnsi="SimSun" w:cs="SimSun" w:hint="eastAsia"/>
          <w:sz w:val="24"/>
          <w:szCs w:val="24"/>
        </w:rPr>
        <w:t>功能驱动层</w:t>
      </w:r>
    </w:p>
    <w:p w14:paraId="00A0DD11" w14:textId="77777777" w:rsidR="00E22E49" w:rsidRDefault="001C34A4">
      <w:pPr>
        <w:pStyle w:val="a"/>
        <w:ind w:firstLine="480"/>
      </w:pPr>
      <w:r>
        <w:rPr>
          <w:rFonts w:hint="eastAsia"/>
        </w:rPr>
        <w:lastRenderedPageBreak/>
        <w:t>USB</w:t>
      </w:r>
      <w:r>
        <w:rPr>
          <w:rFonts w:hint="eastAsia"/>
        </w:rPr>
        <w:t>协议是分层设计的，其如互联网架构一般，从物理层，到链路层，再到传输层与协议层，各层的信息基本单位不同。不同层之间有一套特定的规范，规定了信息的分解与组合的方式。如用户所看见的</w:t>
      </w:r>
      <w:r>
        <w:rPr>
          <w:rFonts w:hint="eastAsia"/>
        </w:rPr>
        <w:t>U</w:t>
      </w:r>
      <w:r>
        <w:rPr>
          <w:rFonts w:hint="eastAsia"/>
        </w:rPr>
        <w:t>盘（</w:t>
      </w:r>
      <w:r>
        <w:rPr>
          <w:rFonts w:hint="eastAsia"/>
        </w:rPr>
        <w:t>USB</w:t>
      </w:r>
      <w:r>
        <w:rPr>
          <w:rFonts w:hint="eastAsia"/>
        </w:rPr>
        <w:t>块协议），</w:t>
      </w:r>
      <w:r>
        <w:rPr>
          <w:rFonts w:hint="eastAsia"/>
        </w:rPr>
        <w:t>USB</w:t>
      </w:r>
      <w:r>
        <w:rPr>
          <w:rFonts w:hint="eastAsia"/>
        </w:rPr>
        <w:t>鼠标（</w:t>
      </w:r>
      <w:r>
        <w:rPr>
          <w:rFonts w:hint="eastAsia"/>
        </w:rPr>
        <w:t>USB HID</w:t>
      </w:r>
      <w:r>
        <w:rPr>
          <w:rFonts w:hint="eastAsia"/>
        </w:rPr>
        <w:t>协议），这类协议实际上是处于协议层的应用协议。更甚者，单个物理设备可以包含着多个应用协议。对于同一个应用协议，甚至还有着不同版本之间的差异。但总而言之，在</w:t>
      </w:r>
      <w:r>
        <w:rPr>
          <w:rFonts w:hint="eastAsia"/>
        </w:rPr>
        <w:t>USB</w:t>
      </w:r>
      <w:r>
        <w:rPr>
          <w:rFonts w:hint="eastAsia"/>
        </w:rPr>
        <w:t>规范的视角下，应用协议的内部版本由协议驱动自身管理，而特定的应用协议会被抽象为一个</w:t>
      </w:r>
      <w:r>
        <w:t>USB Function</w:t>
      </w:r>
      <w:r>
        <w:rPr>
          <w:rFonts w:hint="eastAsia"/>
        </w:rPr>
        <w:t>（</w:t>
      </w:r>
      <w:r>
        <w:rPr>
          <w:rFonts w:hint="eastAsia"/>
        </w:rPr>
        <w:t>USB</w:t>
      </w:r>
      <w:r>
        <w:rPr>
          <w:rFonts w:hint="eastAsia"/>
        </w:rPr>
        <w:t>功能）</w:t>
      </w:r>
      <w:r>
        <w:t>。通常，一个特定的</w:t>
      </w:r>
      <w:r>
        <w:rPr>
          <w:rFonts w:hint="eastAsia"/>
        </w:rPr>
        <w:t>USB</w:t>
      </w:r>
      <w:r>
        <w:rPr>
          <w:rFonts w:hint="eastAsia"/>
        </w:rPr>
        <w:t>功能</w:t>
      </w:r>
      <w:r>
        <w:t>可由一个三元组唯一标识，该三元组包括</w:t>
      </w:r>
      <w:r>
        <w:t>Class</w:t>
      </w:r>
      <w:r>
        <w:t>（类别）、</w:t>
      </w:r>
      <w:r>
        <w:t>SubClass</w:t>
      </w:r>
      <w:r>
        <w:t>（子类别）和</w:t>
      </w:r>
      <w:r>
        <w:t>Protocol</w:t>
      </w:r>
      <w:r>
        <w:t>（协议）。</w:t>
      </w:r>
      <w:r>
        <w:rPr>
          <w:rFonts w:hint="eastAsia"/>
        </w:rPr>
        <w:t>一个设备可以存在多个</w:t>
      </w:r>
      <w:r>
        <w:rPr>
          <w:rFonts w:hint="eastAsia"/>
        </w:rPr>
        <w:t>USB</w:t>
      </w:r>
      <w:r>
        <w:rPr>
          <w:rFonts w:hint="eastAsia"/>
        </w:rPr>
        <w:t>功能，在传输层，有一套用于管理单个设备上多个</w:t>
      </w:r>
      <w:r>
        <w:rPr>
          <w:rFonts w:hint="eastAsia"/>
        </w:rPr>
        <w:t>USB</w:t>
      </w:r>
      <w:r>
        <w:rPr>
          <w:rFonts w:hint="eastAsia"/>
        </w:rPr>
        <w:t>功能的机制。</w:t>
      </w:r>
      <w:r>
        <w:t>鉴于存在众多不同的</w:t>
      </w:r>
      <w:r>
        <w:t>USB</w:t>
      </w:r>
      <w:r>
        <w:t>协议，并且</w:t>
      </w:r>
      <w:r>
        <w:rPr>
          <w:rFonts w:hint="eastAsia"/>
        </w:rPr>
        <w:t>可预见到的，</w:t>
      </w:r>
      <w:r>
        <w:t>未来这些协议的数量</w:t>
      </w:r>
      <w:r>
        <w:rPr>
          <w:rFonts w:hint="eastAsia"/>
        </w:rPr>
        <w:t>必</w:t>
      </w:r>
      <w:r>
        <w:t>将持续增长，因此，构建一套高效且</w:t>
      </w:r>
      <w:r>
        <w:rPr>
          <w:rFonts w:hint="eastAsia"/>
        </w:rPr>
        <w:t>可扩展、可灵活管理</w:t>
      </w:r>
      <w:r>
        <w:t>的驱动模块管理系统显得尤为必要</w:t>
      </w:r>
      <w:r>
        <w:rPr>
          <w:rFonts w:hint="eastAsia"/>
        </w:rPr>
        <w:t>。</w:t>
      </w:r>
    </w:p>
    <w:p w14:paraId="00A0DD12" w14:textId="77777777" w:rsidR="00E22E49" w:rsidRDefault="001C34A4">
      <w:pPr>
        <w:pStyle w:val="a"/>
        <w:ind w:firstLine="480"/>
      </w:pPr>
      <w:r>
        <w:t>该系统应能</w:t>
      </w:r>
      <w:r>
        <w:rPr>
          <w:rFonts w:hint="eastAsia"/>
        </w:rPr>
        <w:t>实现驱动模块的热拔插。当有着</w:t>
      </w:r>
      <w:r>
        <w:t>新连接的</w:t>
      </w:r>
      <w:r>
        <w:t>USB</w:t>
      </w:r>
      <w:r>
        <w:t>设备</w:t>
      </w:r>
      <w:r>
        <w:rPr>
          <w:rFonts w:hint="eastAsia"/>
        </w:rPr>
        <w:t>时</w:t>
      </w:r>
      <w:r>
        <w:t>，</w:t>
      </w:r>
      <w:r>
        <w:rPr>
          <w:rFonts w:hint="eastAsia"/>
        </w:rPr>
        <w:t>其应</w:t>
      </w:r>
      <w:r>
        <w:t>加载相应的驱动程序，实现即插即用的功能。同时，系统还应能妥善处理设备的移除，确保在设备断开连接时，能够安全</w:t>
      </w:r>
      <w:r>
        <w:rPr>
          <w:rFonts w:hint="eastAsia"/>
        </w:rPr>
        <w:t>的</w:t>
      </w:r>
      <w:r>
        <w:t>终止通信，避免数据丢失或系统稳定性</w:t>
      </w:r>
      <w:r>
        <w:rPr>
          <w:rFonts w:hint="eastAsia"/>
        </w:rPr>
        <w:t>。其与下层的主机驱动层应当规定一套高效的通信机制，使得应用层驱动与主机控制器协议之间不至于拥有过高的耦合度。</w:t>
      </w:r>
    </w:p>
    <w:p w14:paraId="00A0DD13" w14:textId="77777777" w:rsidR="00E22E49" w:rsidRDefault="001C34A4">
      <w:pPr>
        <w:numPr>
          <w:ilvl w:val="0"/>
          <w:numId w:val="2"/>
        </w:numPr>
        <w:rPr>
          <w:rFonts w:ascii="SimSun" w:hAnsi="SimSun" w:cs="SimSun"/>
          <w:sz w:val="24"/>
          <w:szCs w:val="24"/>
        </w:rPr>
      </w:pPr>
      <w:r>
        <w:rPr>
          <w:rFonts w:ascii="SimSun" w:hAnsi="SimSun" w:cs="SimSun" w:hint="eastAsia"/>
          <w:sz w:val="24"/>
          <w:szCs w:val="24"/>
        </w:rPr>
        <w:t>可单线程运行的异步工作</w:t>
      </w:r>
    </w:p>
    <w:p w14:paraId="00A0DD14" w14:textId="79F5E9A7" w:rsidR="00E22E49" w:rsidRDefault="004515EB">
      <w:pPr>
        <w:pStyle w:val="a"/>
        <w:ind w:firstLine="480"/>
      </w:pPr>
      <w:r w:rsidRPr="004515EB">
        <w:rPr>
          <w:rFonts w:hint="eastAsia"/>
        </w:rPr>
        <w:lastRenderedPageBreak/>
        <w:t>作为</w:t>
      </w:r>
      <w:r w:rsidRPr="004515EB">
        <w:rPr>
          <w:rFonts w:hint="eastAsia"/>
        </w:rPr>
        <w:t>IO</w:t>
      </w:r>
      <w:r w:rsidRPr="004515EB">
        <w:rPr>
          <w:rFonts w:hint="eastAsia"/>
        </w:rPr>
        <w:t>总线，</w:t>
      </w:r>
      <w:r w:rsidRPr="004515EB">
        <w:rPr>
          <w:rFonts w:hint="eastAsia"/>
        </w:rPr>
        <w:t>USB</w:t>
      </w:r>
      <w:r w:rsidRPr="004515EB">
        <w:rPr>
          <w:rFonts w:hint="eastAsia"/>
        </w:rPr>
        <w:t>面临的主要问题是不同层级设备间数据传输延迟差异大。</w:t>
      </w:r>
      <w:r w:rsidR="001C34A4">
        <w:t>对于</w:t>
      </w:r>
      <w:r w:rsidR="001C34A4">
        <w:t>USB</w:t>
      </w:r>
      <w:r w:rsidR="001C34A4">
        <w:t>而言，通常会在同一时刻并发</w:t>
      </w:r>
      <w:r w:rsidR="001C34A4">
        <w:rPr>
          <w:rFonts w:hint="eastAsia"/>
        </w:rPr>
        <w:t>的</w:t>
      </w:r>
      <w:r w:rsidR="001C34A4">
        <w:t>对多个</w:t>
      </w:r>
      <w:r w:rsidR="001C34A4">
        <w:t>USB</w:t>
      </w:r>
      <w:r w:rsidR="001C34A4">
        <w:t>功能进行读写操作。这一现象要求系统必须采用非阻塞的工作模式，以避免任务饥饿现象的发生</w:t>
      </w:r>
      <w:r w:rsidR="001C34A4">
        <w:rPr>
          <w:rFonts w:hint="eastAsia"/>
        </w:rPr>
        <w:t>，进而影响用户的体验与系统的稳定</w:t>
      </w:r>
      <w:r w:rsidR="001C34A4">
        <w:t>。</w:t>
      </w:r>
      <w:r w:rsidR="00EE7681" w:rsidRPr="00EE7681">
        <w:rPr>
          <w:rFonts w:hint="eastAsia"/>
        </w:rPr>
        <w:t>但在资源受限的嵌入式环境中，通常采用定时轮询结合中断的方式处理</w:t>
      </w:r>
      <w:r w:rsidR="00EE7681" w:rsidRPr="00EE7681">
        <w:rPr>
          <w:rFonts w:hint="eastAsia"/>
        </w:rPr>
        <w:t>IO</w:t>
      </w:r>
      <w:r w:rsidR="00EE7681" w:rsidRPr="00EE7681">
        <w:rPr>
          <w:rFonts w:hint="eastAsia"/>
        </w:rPr>
        <w:t>任务。</w:t>
      </w:r>
      <w:r w:rsidR="001C34A4">
        <w:t>进一步</w:t>
      </w:r>
      <w:r w:rsidR="001C34A4">
        <w:rPr>
          <w:rFonts w:hint="eastAsia"/>
        </w:rPr>
        <w:t>的</w:t>
      </w:r>
      <w:r w:rsidR="001C34A4">
        <w:t>，在实时操作系统（</w:t>
      </w:r>
      <w:r w:rsidR="001C34A4">
        <w:t>RTOS</w:t>
      </w:r>
      <w:r w:rsidR="001C34A4">
        <w:t>）场景中，</w:t>
      </w:r>
      <w:r w:rsidR="001C34A4">
        <w:rPr>
          <w:rFonts w:hint="eastAsia"/>
        </w:rPr>
        <w:t>其</w:t>
      </w:r>
      <w:r w:rsidR="001C34A4">
        <w:t>对实时性要求更为严苛，传统的延迟</w:t>
      </w:r>
      <w:r w:rsidR="001C34A4">
        <w:t>-</w:t>
      </w:r>
      <w:r w:rsidR="001C34A4">
        <w:t>轮询工作模式</w:t>
      </w:r>
      <w:r w:rsidR="001C34A4">
        <w:rPr>
          <w:rFonts w:hint="eastAsia"/>
        </w:rPr>
        <w:t>也</w:t>
      </w:r>
      <w:r w:rsidR="001C34A4">
        <w:t>并不适用</w:t>
      </w:r>
      <w:r w:rsidR="001C34A4">
        <w:rPr>
          <w:rFonts w:hint="eastAsia"/>
        </w:rPr>
        <w:t>，中断机制也会受到严格的限制</w:t>
      </w:r>
      <w:r w:rsidR="001C34A4">
        <w:t>。</w:t>
      </w:r>
      <w:r w:rsidR="001C34A4">
        <w:t>Rust</w:t>
      </w:r>
      <w:r w:rsidR="001C34A4">
        <w:t>语言提供了一套独特的异步编程范式</w:t>
      </w:r>
      <w:r w:rsidR="001C34A4">
        <w:rPr>
          <w:rFonts w:hint="eastAsia"/>
        </w:rPr>
        <w:t>，称为无栈协程。其</w:t>
      </w:r>
      <w:r w:rsidR="001C34A4">
        <w:t>允许</w:t>
      </w:r>
      <w:r w:rsidR="001C34A4">
        <w:t>IO</w:t>
      </w:r>
      <w:r w:rsidR="001C34A4">
        <w:t>任务在即将发生阻塞时主动让出控制权（</w:t>
      </w:r>
      <w:r w:rsidR="001C34A4">
        <w:t>Yield</w:t>
      </w:r>
      <w:r w:rsidR="001C34A4">
        <w:t>），</w:t>
      </w:r>
      <w:r w:rsidR="001C34A4">
        <w:rPr>
          <w:rFonts w:hint="eastAsia"/>
        </w:rPr>
        <w:t>从而实现不同于以往线程模型中，由线程控制块（</w:t>
      </w:r>
      <w:r w:rsidR="001C34A4">
        <w:rPr>
          <w:rFonts w:hint="eastAsia"/>
        </w:rPr>
        <w:t>PCB</w:t>
      </w:r>
      <w:r w:rsidR="001C34A4">
        <w:rPr>
          <w:rFonts w:hint="eastAsia"/>
        </w:rPr>
        <w:t>）为基础的栈上下文切换来实现的异步工作模式，而是基于</w:t>
      </w:r>
      <w:r w:rsidR="001C34A4">
        <w:rPr>
          <w:rFonts w:hint="eastAsia"/>
        </w:rPr>
        <w:t>Future</w:t>
      </w:r>
      <w:r w:rsidR="001C34A4">
        <w:rPr>
          <w:rFonts w:hint="eastAsia"/>
        </w:rPr>
        <w:t>机制的控制流</w:t>
      </w:r>
      <w:r w:rsidR="001C34A4">
        <w:t>切换</w:t>
      </w:r>
      <w:r w:rsidR="001C34A4">
        <w:rPr>
          <w:rFonts w:hint="eastAsia"/>
        </w:rPr>
        <w:t>，故此被称为无栈协程</w:t>
      </w:r>
      <w:r w:rsidR="001C34A4">
        <w:t>。这一</w:t>
      </w:r>
      <w:r w:rsidR="001C34A4">
        <w:rPr>
          <w:rFonts w:hint="eastAsia"/>
        </w:rPr>
        <w:t>理念</w:t>
      </w:r>
      <w:r w:rsidR="001C34A4">
        <w:t>使得即便在单线程环境下，甚至在缺乏中断支持的情况下，也能实现异步程序的运行。这种编程范式不仅提升了程序的运行效率，还增强了系统的响应能力，确保系统在高并发和高实时性要求的场景下能够稳定且高效</w:t>
      </w:r>
      <w:r w:rsidR="001C34A4">
        <w:rPr>
          <w:rFonts w:hint="eastAsia"/>
        </w:rPr>
        <w:t>的</w:t>
      </w:r>
      <w:r w:rsidR="001C34A4">
        <w:t>运作。</w:t>
      </w:r>
    </w:p>
    <w:p w14:paraId="00A0DD15" w14:textId="77777777" w:rsidR="00E22E49" w:rsidRDefault="001C34A4">
      <w:pPr>
        <w:numPr>
          <w:ilvl w:val="0"/>
          <w:numId w:val="2"/>
        </w:numPr>
        <w:rPr>
          <w:rFonts w:ascii="SimSun" w:hAnsi="SimSun" w:cs="SimSun"/>
          <w:sz w:val="24"/>
          <w:szCs w:val="24"/>
        </w:rPr>
      </w:pPr>
      <w:r>
        <w:rPr>
          <w:rFonts w:ascii="SimSun" w:hAnsi="SimSun" w:cs="SimSun" w:hint="eastAsia"/>
          <w:sz w:val="24"/>
          <w:szCs w:val="24"/>
        </w:rPr>
        <w:t>USB</w:t>
      </w:r>
      <w:r>
        <w:rPr>
          <w:rFonts w:ascii="SimSun" w:hAnsi="SimSun" w:cs="SimSun" w:hint="eastAsia"/>
          <w:sz w:val="24"/>
          <w:szCs w:val="24"/>
        </w:rPr>
        <w:t>设备报文解析模块</w:t>
      </w:r>
    </w:p>
    <w:p w14:paraId="00A0DD16" w14:textId="77777777" w:rsidR="00E22E49" w:rsidRDefault="001C34A4">
      <w:pPr>
        <w:pStyle w:val="a"/>
        <w:ind w:firstLine="480"/>
      </w:pPr>
      <w:r>
        <w:rPr>
          <w:rFonts w:hint="eastAsia"/>
        </w:rPr>
        <w:t>正如前文所说，</w:t>
      </w:r>
      <w:r>
        <w:rPr>
          <w:rFonts w:hint="eastAsia"/>
        </w:rPr>
        <w:t>USB</w:t>
      </w:r>
      <w:r>
        <w:rPr>
          <w:rFonts w:hint="eastAsia"/>
        </w:rPr>
        <w:t>协议栈在传输层</w:t>
      </w:r>
      <w:r>
        <w:t>具</w:t>
      </w:r>
      <w:r>
        <w:rPr>
          <w:rFonts w:hint="eastAsia"/>
        </w:rPr>
        <w:t>有</w:t>
      </w:r>
      <w:r>
        <w:t>一套特定的</w:t>
      </w:r>
      <w:r>
        <w:rPr>
          <w:rFonts w:hint="eastAsia"/>
        </w:rPr>
        <w:t>设备控制机制</w:t>
      </w:r>
      <w:r>
        <w:t>，</w:t>
      </w:r>
      <w:r>
        <w:rPr>
          <w:rFonts w:hint="eastAsia"/>
        </w:rPr>
        <w:t>其</w:t>
      </w:r>
      <w:r>
        <w:t>定义了一组称为</w:t>
      </w:r>
      <w:r>
        <w:t>USB</w:t>
      </w:r>
      <w:r>
        <w:t>描述符（</w:t>
      </w:r>
      <w:r>
        <w:t>USB Descriptor</w:t>
      </w:r>
      <w:r>
        <w:t>）的控制信息格式。</w:t>
      </w:r>
      <w:r>
        <w:t>USB</w:t>
      </w:r>
      <w:r>
        <w:t>设备</w:t>
      </w:r>
      <w:r>
        <w:rPr>
          <w:rFonts w:hint="eastAsia"/>
        </w:rPr>
        <w:t>的协议栈</w:t>
      </w:r>
      <w:r>
        <w:t>的详细信息通过这些描述符得以表达，</w:t>
      </w:r>
      <w:r>
        <w:rPr>
          <w:rFonts w:hint="eastAsia"/>
        </w:rPr>
        <w:t>这些描述符</w:t>
      </w:r>
      <w:r>
        <w:t>通常以树状结构组织</w:t>
      </w:r>
      <w:r>
        <w:rPr>
          <w:rFonts w:hint="eastAsia"/>
        </w:rPr>
        <w:t>，具体结构可见第</w:t>
      </w:r>
      <w:r>
        <w:rPr>
          <w:rFonts w:hint="eastAsia"/>
        </w:rPr>
        <w:t>2.2</w:t>
      </w:r>
      <w:r>
        <w:rPr>
          <w:rFonts w:hint="eastAsia"/>
        </w:rPr>
        <w:t>章</w:t>
      </w:r>
      <w:r>
        <w:t>。目前，市场上尚未出现通用的描述符解析库</w:t>
      </w:r>
      <w:r>
        <w:rPr>
          <w:rFonts w:hint="eastAsia"/>
        </w:rPr>
        <w:t>。</w:t>
      </w:r>
      <w:r>
        <w:t>因此，</w:t>
      </w:r>
      <w:r>
        <w:rPr>
          <w:rFonts w:hint="eastAsia"/>
        </w:rPr>
        <w:t>本驱动子系统还</w:t>
      </w:r>
      <w:r>
        <w:t>须</w:t>
      </w:r>
      <w:r>
        <w:rPr>
          <w:rFonts w:hint="eastAsia"/>
        </w:rPr>
        <w:t>包含一套通用</w:t>
      </w:r>
      <w:r>
        <w:lastRenderedPageBreak/>
        <w:t>的解析</w:t>
      </w:r>
      <w:r>
        <w:rPr>
          <w:rFonts w:hint="eastAsia"/>
        </w:rPr>
        <w:t>系统以供应用层使用。同时，鉴于不同的应用层往往会添加特定的描述符结构，描述符解析系统也应同</w:t>
      </w:r>
      <w:r>
        <w:rPr>
          <w:rFonts w:hint="eastAsia"/>
        </w:rPr>
        <w:t>USB</w:t>
      </w:r>
      <w:r>
        <w:rPr>
          <w:rFonts w:hint="eastAsia"/>
        </w:rPr>
        <w:t>功能驱动层一样，为不同的应用层协议提供描述符解析模块的热拔插机制</w:t>
      </w:r>
      <w:r>
        <w:t>。</w:t>
      </w:r>
    </w:p>
    <w:p w14:paraId="00A0DD17" w14:textId="77777777" w:rsidR="00E22E49" w:rsidRDefault="001C34A4">
      <w:pPr>
        <w:numPr>
          <w:ilvl w:val="0"/>
          <w:numId w:val="2"/>
        </w:numPr>
        <w:rPr>
          <w:rFonts w:ascii="SimSun" w:hAnsi="SimSun" w:cs="SimSun"/>
          <w:sz w:val="24"/>
          <w:szCs w:val="24"/>
        </w:rPr>
      </w:pPr>
      <w:r>
        <w:rPr>
          <w:rFonts w:ascii="SimSun" w:hAnsi="SimSun" w:cs="SimSun" w:hint="eastAsia"/>
          <w:sz w:val="24"/>
          <w:szCs w:val="24"/>
        </w:rPr>
        <w:t>事件总线及其订阅机制</w:t>
      </w:r>
    </w:p>
    <w:p w14:paraId="00A0DD18" w14:textId="4C32D7DC" w:rsidR="00E22E49" w:rsidRDefault="003D6D94">
      <w:pPr>
        <w:pStyle w:val="a"/>
        <w:ind w:firstLine="480"/>
      </w:pPr>
      <w:r w:rsidRPr="003D6D94">
        <w:rPr>
          <w:rFonts w:hint="eastAsia"/>
        </w:rPr>
        <w:t>动态调试系统组件是工业领域的重要研究课题。</w:t>
      </w:r>
      <w:r w:rsidR="001C34A4">
        <w:rPr>
          <w:rFonts w:hint="eastAsia"/>
        </w:rPr>
        <w:t>研究者们通常期望在组件正常运行期间，对其性能进行深入的评估。如</w:t>
      </w:r>
      <w:r w:rsidR="001C34A4">
        <w:rPr>
          <w:rFonts w:hint="eastAsia"/>
        </w:rPr>
        <w:t>eBPF</w:t>
      </w:r>
      <w:r w:rsidR="001C34A4">
        <w:rPr>
          <w:rFonts w:hint="eastAsia"/>
        </w:rPr>
        <w:t>，</w:t>
      </w:r>
      <w:r w:rsidR="001C34A4">
        <w:rPr>
          <w:rFonts w:hint="eastAsia"/>
        </w:rPr>
        <w:t>XDP</w:t>
      </w:r>
      <w:r w:rsidR="001C34A4">
        <w:rPr>
          <w:rFonts w:hint="eastAsia"/>
        </w:rPr>
        <w:t>等技术，为了实现这一目标，这类技术通常会在代码中插入一种特殊的注入点。当程序运行到该注入点时，会触发挂载于该注入点上的外部代码的调用，从而探查进程的上下文变量，甚至改变原始运行逻辑。这种注入的代码逻辑通常被称为“钩子（</w:t>
      </w:r>
      <w:r w:rsidR="001C34A4">
        <w:rPr>
          <w:rFonts w:hint="eastAsia"/>
        </w:rPr>
        <w:t>Hook</w:t>
      </w:r>
      <w:r w:rsidR="001C34A4">
        <w:rPr>
          <w:rFonts w:hint="eastAsia"/>
        </w:rPr>
        <w:t>）”。通过钩子技术，开发者能够在不修改原有代码的基础上，对系统的运行行为进行干预和控制，实现更灵活的功能扩展和性能优化。</w:t>
      </w:r>
    </w:p>
    <w:p w14:paraId="00A0DD19" w14:textId="4B0B8A3D" w:rsidR="00E22E49" w:rsidRDefault="001C34A4">
      <w:pPr>
        <w:pStyle w:val="a"/>
        <w:ind w:firstLine="480"/>
      </w:pPr>
      <w:r>
        <w:rPr>
          <w:rFonts w:hint="eastAsia"/>
        </w:rPr>
        <w:t>对于典型的</w:t>
      </w:r>
      <w:r>
        <w:rPr>
          <w:rFonts w:hint="eastAsia"/>
        </w:rPr>
        <w:t>unix</w:t>
      </w:r>
      <w:r>
        <w:rPr>
          <w:rFonts w:hint="eastAsia"/>
        </w:rPr>
        <w:t>类的系统，一类常见的需求就是将外部</w:t>
      </w:r>
      <w:r>
        <w:rPr>
          <w:rFonts w:hint="eastAsia"/>
        </w:rPr>
        <w:t>IO</w:t>
      </w:r>
      <w:r>
        <w:rPr>
          <w:rFonts w:hint="eastAsia"/>
        </w:rPr>
        <w:t>设备挂载至文件上。这要求系统能够监控对应块设备驱动程序的工作状态，并根据需要发起请求。因此，</w:t>
      </w:r>
      <w:r>
        <w:rPr>
          <w:rFonts w:hint="eastAsia"/>
        </w:rPr>
        <w:t>USB</w:t>
      </w:r>
      <w:r>
        <w:rPr>
          <w:rFonts w:hint="eastAsia"/>
        </w:rPr>
        <w:t>系统必须向外部提供相应的操作接口。在直觉上，往往会倾向于直接向外暴露出一个驱动设备的索引表。问题在于，对于驱动来说，各个驱动及各个驱动的各个驱动设备实例往往是互不相关且状态大小均可变的。因此，直接向外暴露出索引表，但索引表内的指针类型却实际上不同，从而导致了大量的问题。并且，这样的设计还不是进程安全的。这便产生了更进一步探索的价值。</w:t>
      </w:r>
    </w:p>
    <w:p w14:paraId="00A0DD1A" w14:textId="77777777" w:rsidR="00E22E49" w:rsidRDefault="001C34A4">
      <w:pPr>
        <w:pStyle w:val="a"/>
        <w:ind w:firstLine="480"/>
      </w:pPr>
      <w:r>
        <w:rPr>
          <w:rFonts w:hint="eastAsia"/>
        </w:rPr>
        <w:t>为了满足这一类需求，本系统采用事件驱动下的外部闭包注入的方</w:t>
      </w:r>
      <w:r>
        <w:rPr>
          <w:rFonts w:hint="eastAsia"/>
        </w:rPr>
        <w:lastRenderedPageBreak/>
        <w:t>式来实现外部逻辑注入的目的。事件驱动模型是一种编程范式，它允许系统在特定事件发生时，如设备连接、数据传输请求等，自动触发相应的处理函数或方法。在本系统中，存在着一条逻辑上的事件总线。各驱动设备实例及系统本身的各部分模块都会向该事件总线发布带有上下文引用的事件以供订阅了该事件的外部逻辑进行操作。通过这种方式，</w:t>
      </w:r>
      <w:r>
        <w:rPr>
          <w:rFonts w:hint="eastAsia"/>
        </w:rPr>
        <w:t>USB</w:t>
      </w:r>
      <w:r>
        <w:rPr>
          <w:rFonts w:hint="eastAsia"/>
        </w:rPr>
        <w:t>系统可以更加高效和灵活的响应外部设备的变化，确保数据的正确传输和设备的稳定运行。通过事件系统将平台的耦合逻辑编写事件处理器，亦可以保证系统本身与平台代码上的解耦与系统本身的可扩展性。</w:t>
      </w:r>
    </w:p>
    <w:p w14:paraId="00A0DD1B" w14:textId="77777777" w:rsidR="00E22E49" w:rsidRDefault="001C34A4">
      <w:pPr>
        <w:pStyle w:val="Heading3"/>
        <w:rPr>
          <w:lang w:val="en-US"/>
        </w:rPr>
      </w:pPr>
      <w:bookmarkStart w:id="31" w:name="_Toc29477"/>
      <w:r>
        <w:rPr>
          <w:rFonts w:hint="eastAsia"/>
          <w:lang w:val="en-US"/>
        </w:rPr>
        <w:t>论文主要工作</w:t>
      </w:r>
      <w:bookmarkEnd w:id="31"/>
    </w:p>
    <w:p w14:paraId="00A0DD1C" w14:textId="77777777" w:rsidR="00E22E49" w:rsidRDefault="001C34A4">
      <w:pPr>
        <w:pStyle w:val="a"/>
        <w:ind w:firstLine="480"/>
      </w:pPr>
      <w:r>
        <w:rPr>
          <w:rFonts w:hint="eastAsia"/>
        </w:rPr>
        <w:t>本文围绕跨平台</w:t>
      </w:r>
      <w:r>
        <w:rPr>
          <w:rFonts w:hint="eastAsia"/>
        </w:rPr>
        <w:t>USB</w:t>
      </w:r>
      <w:r>
        <w:rPr>
          <w:rFonts w:hint="eastAsia"/>
        </w:rPr>
        <w:t>主机端驱动子系统的设计与实现展开研究，主要工作涵盖理论分析、架构设计、模块实现以及实验验证等方面，主要的内容如下：</w:t>
      </w:r>
    </w:p>
    <w:p w14:paraId="00A0DD1D" w14:textId="77777777" w:rsidR="00E22E49" w:rsidRDefault="001C34A4">
      <w:pPr>
        <w:pStyle w:val="a"/>
        <w:ind w:firstLine="480"/>
      </w:pPr>
      <w:r>
        <w:rPr>
          <w:rFonts w:hint="eastAsia"/>
        </w:rPr>
        <w:t>第一章，绪论。本章系统阐述了</w:t>
      </w:r>
      <w:r>
        <w:rPr>
          <w:rFonts w:hint="eastAsia"/>
        </w:rPr>
        <w:t>USB</w:t>
      </w:r>
      <w:r>
        <w:rPr>
          <w:rFonts w:hint="eastAsia"/>
        </w:rPr>
        <w:t>驱动开发的背景与挑战，分析了国内外技术发展现状，明确了跨平台兼容性、安全性及异步执行效率等核心问题。通过文献调研，提出了基于</w:t>
      </w:r>
      <w:r>
        <w:rPr>
          <w:rFonts w:hint="eastAsia"/>
        </w:rPr>
        <w:t>Rust</w:t>
      </w:r>
      <w:r>
        <w:rPr>
          <w:rFonts w:hint="eastAsia"/>
        </w:rPr>
        <w:t>语言构建跨平台驱动框架的可行性，并规划了论文的研究方向与目标。</w:t>
      </w:r>
    </w:p>
    <w:p w14:paraId="00A0DD1E" w14:textId="77777777" w:rsidR="00E22E49" w:rsidRDefault="001C34A4">
      <w:pPr>
        <w:pStyle w:val="a"/>
        <w:ind w:firstLine="480"/>
      </w:pPr>
      <w:r>
        <w:rPr>
          <w:rFonts w:hint="eastAsia"/>
        </w:rPr>
        <w:t>第二章，跨平台</w:t>
      </w:r>
      <w:r>
        <w:rPr>
          <w:rFonts w:hint="eastAsia"/>
        </w:rPr>
        <w:t>USB</w:t>
      </w:r>
      <w:r>
        <w:rPr>
          <w:rFonts w:hint="eastAsia"/>
        </w:rPr>
        <w:t>主机端驱动子系统的整体设计方案及原理概述。本章提出了分层架构设计，包含主机驱动层、</w:t>
      </w:r>
      <w:r>
        <w:rPr>
          <w:rFonts w:hint="eastAsia"/>
        </w:rPr>
        <w:t>USB</w:t>
      </w:r>
      <w:r>
        <w:rPr>
          <w:rFonts w:hint="eastAsia"/>
        </w:rPr>
        <w:t>驱动层和系统抽象层。重点设计了驱动无关的设备抽象层与统一的主机控制器接口（</w:t>
      </w:r>
      <w:r>
        <w:rPr>
          <w:rFonts w:hint="eastAsia"/>
        </w:rPr>
        <w:t>Trait</w:t>
      </w:r>
      <w:r>
        <w:rPr>
          <w:rFonts w:hint="eastAsia"/>
        </w:rPr>
        <w:t>），实现了对不同版本</w:t>
      </w:r>
      <w:r>
        <w:rPr>
          <w:rFonts w:hint="eastAsia"/>
        </w:rPr>
        <w:t>USB</w:t>
      </w:r>
      <w:r>
        <w:rPr>
          <w:rFonts w:hint="eastAsia"/>
        </w:rPr>
        <w:t>主机控制器的兼容。此外，结合</w:t>
      </w:r>
      <w:r>
        <w:rPr>
          <w:rFonts w:hint="eastAsia"/>
        </w:rPr>
        <w:t>Rust</w:t>
      </w:r>
      <w:r>
        <w:rPr>
          <w:rFonts w:hint="eastAsia"/>
        </w:rPr>
        <w:lastRenderedPageBreak/>
        <w:t>的异步编程模型，提出了一种基于</w:t>
      </w:r>
      <w:r>
        <w:rPr>
          <w:rFonts w:hint="eastAsia"/>
        </w:rPr>
        <w:t>Future</w:t>
      </w:r>
      <w:r>
        <w:rPr>
          <w:rFonts w:hint="eastAsia"/>
        </w:rPr>
        <w:t>的无栈协程调度机制，支持单线程环境下的异步任务主动让出与轮询切换，降低了多线程资源竞争风险。</w:t>
      </w:r>
    </w:p>
    <w:p w14:paraId="00A0DD1F" w14:textId="5121BB5A" w:rsidR="00E22E49" w:rsidRDefault="001C34A4">
      <w:pPr>
        <w:pStyle w:val="a"/>
        <w:ind w:firstLine="480"/>
      </w:pPr>
      <w:r>
        <w:rPr>
          <w:rFonts w:hint="eastAsia"/>
        </w:rPr>
        <w:t>第三章，硬件与仿真环境。本章构建了跨平台测试验证体系，在</w:t>
      </w:r>
      <w:r>
        <w:rPr>
          <w:rFonts w:hint="eastAsia"/>
        </w:rPr>
        <w:t>ARM</w:t>
      </w:r>
      <w:r>
        <w:rPr>
          <w:rFonts w:hint="eastAsia"/>
        </w:rPr>
        <w:t>架构（飞腾派硬件平台与</w:t>
      </w:r>
      <w:r>
        <w:rPr>
          <w:rFonts w:hint="eastAsia"/>
        </w:rPr>
        <w:t>QEMU</w:t>
      </w:r>
      <w:r>
        <w:rPr>
          <w:rFonts w:hint="eastAsia"/>
        </w:rPr>
        <w:t>仿真）和</w:t>
      </w:r>
      <w:r>
        <w:rPr>
          <w:rFonts w:hint="eastAsia"/>
        </w:rPr>
        <w:t>RISC-V</w:t>
      </w:r>
      <w:r>
        <w:rPr>
          <w:rFonts w:hint="eastAsia"/>
        </w:rPr>
        <w:t>架构（</w:t>
      </w:r>
      <w:r>
        <w:rPr>
          <w:rFonts w:hint="eastAsia"/>
        </w:rPr>
        <w:t>QEMU</w:t>
      </w:r>
      <w:r>
        <w:rPr>
          <w:rFonts w:hint="eastAsia"/>
        </w:rPr>
        <w:t>仿真）上完成系统部署。设计了多种测试场景，包括</w:t>
      </w:r>
      <w:r>
        <w:rPr>
          <w:rFonts w:hint="eastAsia"/>
        </w:rPr>
        <w:t>USB</w:t>
      </w:r>
      <w:r>
        <w:rPr>
          <w:rFonts w:hint="eastAsia"/>
        </w:rPr>
        <w:t>设备</w:t>
      </w:r>
      <w:r w:rsidR="002F1899">
        <w:rPr>
          <w:rFonts w:hint="eastAsia"/>
        </w:rPr>
        <w:t>热拔插</w:t>
      </w:r>
      <w:r>
        <w:rPr>
          <w:rFonts w:hint="eastAsia"/>
        </w:rPr>
        <w:t>、高并发数据传输以及异常状态恢复，并通过</w:t>
      </w:r>
      <w:r>
        <w:rPr>
          <w:rFonts w:hint="eastAsia"/>
        </w:rPr>
        <w:t>USB</w:t>
      </w:r>
      <w:r>
        <w:rPr>
          <w:rFonts w:hint="eastAsia"/>
        </w:rPr>
        <w:t>协议分析仪对数据传输的完整性与实时性进行验证，确保系统在不同硬件环境下的稳定运行。</w:t>
      </w:r>
    </w:p>
    <w:p w14:paraId="00A0DD20" w14:textId="77777777" w:rsidR="00E22E49" w:rsidRDefault="001C34A4">
      <w:pPr>
        <w:pStyle w:val="a"/>
        <w:ind w:firstLine="480"/>
      </w:pPr>
      <w:r>
        <w:rPr>
          <w:rFonts w:hint="eastAsia"/>
        </w:rPr>
        <w:t>第四章，软件程序设计与实现。本章基于</w:t>
      </w:r>
      <w:r>
        <w:rPr>
          <w:rFonts w:hint="eastAsia"/>
        </w:rPr>
        <w:t>Rust</w:t>
      </w:r>
      <w:r>
        <w:rPr>
          <w:rFonts w:hint="eastAsia"/>
        </w:rPr>
        <w:t>语言实现了驱动框架的核心模块，包括：</w:t>
      </w:r>
    </w:p>
    <w:p w14:paraId="00A0DD21" w14:textId="77777777" w:rsidR="00E22E49" w:rsidRDefault="001C34A4">
      <w:pPr>
        <w:pStyle w:val="a"/>
        <w:numPr>
          <w:ilvl w:val="0"/>
          <w:numId w:val="3"/>
        </w:numPr>
        <w:ind w:firstLineChars="0"/>
        <w:rPr>
          <w:rFonts w:ascii="SimSun" w:hAnsi="SimSun" w:cs="SimSun"/>
          <w:szCs w:val="24"/>
        </w:rPr>
      </w:pPr>
      <w:r>
        <w:rPr>
          <w:rFonts w:ascii="SimSun" w:hAnsi="SimSun" w:cs="SimSun" w:hint="eastAsia"/>
          <w:szCs w:val="24"/>
        </w:rPr>
        <w:t>主机驱动层：开发了</w:t>
      </w:r>
      <w:r>
        <w:rPr>
          <w:rFonts w:ascii="SimSun" w:hAnsi="SimSun" w:cs="SimSun" w:hint="eastAsia"/>
          <w:szCs w:val="24"/>
        </w:rPr>
        <w:t>XHCI</w:t>
      </w:r>
      <w:r>
        <w:rPr>
          <w:rFonts w:ascii="SimSun" w:hAnsi="SimSun" w:cs="SimSun" w:hint="eastAsia"/>
          <w:szCs w:val="24"/>
        </w:rPr>
        <w:t>控制器驱动模块，支持事件环、控制环与传输环的动态管理；</w:t>
      </w:r>
    </w:p>
    <w:p w14:paraId="00A0DD22" w14:textId="7F3A6552" w:rsidR="00E22E49" w:rsidRDefault="001C34A4">
      <w:pPr>
        <w:pStyle w:val="a"/>
        <w:numPr>
          <w:ilvl w:val="0"/>
          <w:numId w:val="3"/>
        </w:numPr>
        <w:ind w:firstLineChars="0"/>
        <w:rPr>
          <w:rFonts w:ascii="SimSun" w:hAnsi="SimSun" w:cs="SimSun"/>
          <w:szCs w:val="24"/>
        </w:rPr>
      </w:pPr>
      <w:r>
        <w:rPr>
          <w:rFonts w:ascii="SimSun" w:hAnsi="SimSun" w:cs="SimSun" w:hint="eastAsia"/>
          <w:szCs w:val="24"/>
        </w:rPr>
        <w:t>USB</w:t>
      </w:r>
      <w:r>
        <w:rPr>
          <w:rFonts w:ascii="SimSun" w:hAnsi="SimSun" w:cs="SimSun" w:hint="eastAsia"/>
          <w:szCs w:val="24"/>
        </w:rPr>
        <w:t>驱动层：设计了可</w:t>
      </w:r>
      <w:r w:rsidR="002F1899">
        <w:rPr>
          <w:rFonts w:ascii="SimSun" w:hAnsi="SimSun" w:cs="SimSun" w:hint="eastAsia"/>
          <w:szCs w:val="24"/>
        </w:rPr>
        <w:t>热拔插</w:t>
      </w:r>
      <w:r>
        <w:rPr>
          <w:rFonts w:ascii="SimSun" w:hAnsi="SimSun" w:cs="SimSun" w:hint="eastAsia"/>
          <w:szCs w:val="24"/>
        </w:rPr>
        <w:t>的驱动模块管理系统，通过统一的行为规范实现驱动实例的动态加载与卸载；</w:t>
      </w:r>
    </w:p>
    <w:p w14:paraId="00A0DD23" w14:textId="77777777" w:rsidR="00E22E49" w:rsidRDefault="001C34A4">
      <w:pPr>
        <w:pStyle w:val="a"/>
        <w:numPr>
          <w:ilvl w:val="0"/>
          <w:numId w:val="3"/>
        </w:numPr>
        <w:ind w:firstLineChars="0"/>
        <w:rPr>
          <w:rFonts w:ascii="SimSun" w:hAnsi="SimSun" w:cs="SimSun"/>
          <w:szCs w:val="24"/>
        </w:rPr>
      </w:pPr>
      <w:r>
        <w:rPr>
          <w:rFonts w:ascii="SimSun" w:hAnsi="SimSun" w:cs="SimSun" w:hint="eastAsia"/>
          <w:szCs w:val="24"/>
        </w:rPr>
        <w:t>描述符解析系统：自主开发了支持动态解析的</w:t>
      </w:r>
      <w:r>
        <w:rPr>
          <w:rFonts w:ascii="SimSun" w:hAnsi="SimSun" w:cs="SimSun" w:hint="eastAsia"/>
          <w:szCs w:val="24"/>
        </w:rPr>
        <w:t>USB</w:t>
      </w:r>
      <w:r>
        <w:rPr>
          <w:rFonts w:ascii="SimSun" w:hAnsi="SimSun" w:cs="SimSun" w:hint="eastAsia"/>
          <w:szCs w:val="24"/>
        </w:rPr>
        <w:t>描述符树处理模块，兼容厂商自定义描述符与复杂拓扑结构；</w:t>
      </w:r>
    </w:p>
    <w:p w14:paraId="00A0DD24" w14:textId="77777777" w:rsidR="00E22E49" w:rsidRDefault="001C34A4">
      <w:pPr>
        <w:pStyle w:val="a"/>
        <w:numPr>
          <w:ilvl w:val="0"/>
          <w:numId w:val="3"/>
        </w:numPr>
        <w:ind w:firstLineChars="0"/>
        <w:rPr>
          <w:rFonts w:ascii="SimSun" w:hAnsi="SimSun" w:cs="SimSun"/>
          <w:szCs w:val="24"/>
        </w:rPr>
      </w:pPr>
      <w:r>
        <w:rPr>
          <w:rFonts w:ascii="SimSun" w:hAnsi="SimSun" w:cs="SimSun" w:hint="eastAsia"/>
          <w:szCs w:val="24"/>
        </w:rPr>
        <w:t>事件总线机制：构建了基于订阅</w:t>
      </w:r>
      <w:r>
        <w:rPr>
          <w:rFonts w:ascii="SimSun" w:hAnsi="SimSun" w:cs="SimSun" w:hint="eastAsia"/>
          <w:szCs w:val="24"/>
        </w:rPr>
        <w:t>-</w:t>
      </w:r>
      <w:r>
        <w:rPr>
          <w:rFonts w:ascii="SimSun" w:hAnsi="SimSun" w:cs="SimSun" w:hint="eastAsia"/>
          <w:szCs w:val="24"/>
        </w:rPr>
        <w:t>发布模式的事件系统，实现驱动层与外部组件的高效交互。</w:t>
      </w:r>
    </w:p>
    <w:p w14:paraId="00A0DD25" w14:textId="77777777" w:rsidR="00E22E49" w:rsidRDefault="001C34A4">
      <w:pPr>
        <w:pStyle w:val="a"/>
        <w:ind w:firstLine="480"/>
      </w:pPr>
      <w:r>
        <w:rPr>
          <w:rFonts w:hint="eastAsia"/>
        </w:rPr>
        <w:t>第五章，系统测试。本章对</w:t>
      </w:r>
      <w:r>
        <w:rPr>
          <w:rFonts w:hint="eastAsia"/>
        </w:rPr>
        <w:t>USB</w:t>
      </w:r>
      <w:r>
        <w:rPr>
          <w:rFonts w:hint="eastAsia"/>
        </w:rPr>
        <w:t>系统的各模块进行了详细的单元测试，并逐步剖析了代码的主要逻辑结构，其中包括：</w:t>
      </w:r>
    </w:p>
    <w:p w14:paraId="00A0DD26" w14:textId="77777777" w:rsidR="00E22E49" w:rsidRDefault="001C34A4">
      <w:pPr>
        <w:pStyle w:val="a"/>
        <w:numPr>
          <w:ilvl w:val="0"/>
          <w:numId w:val="4"/>
        </w:numPr>
        <w:ind w:firstLineChars="0"/>
        <w:rPr>
          <w:rFonts w:ascii="SimSun" w:hAnsi="SimSun" w:cs="SimSun"/>
          <w:szCs w:val="24"/>
        </w:rPr>
      </w:pPr>
      <w:r>
        <w:rPr>
          <w:rFonts w:ascii="SimSun" w:hAnsi="SimSun" w:cs="SimSun" w:hint="eastAsia"/>
          <w:szCs w:val="24"/>
        </w:rPr>
        <w:lastRenderedPageBreak/>
        <w:t>USB</w:t>
      </w:r>
      <w:r>
        <w:rPr>
          <w:rFonts w:ascii="SimSun" w:hAnsi="SimSun" w:cs="SimSun" w:hint="eastAsia"/>
          <w:szCs w:val="24"/>
        </w:rPr>
        <w:t>描述符解析器的单元测试：对所编写的</w:t>
      </w:r>
      <w:r>
        <w:rPr>
          <w:rFonts w:ascii="SimSun" w:hAnsi="SimSun" w:cs="SimSun" w:hint="eastAsia"/>
          <w:szCs w:val="24"/>
        </w:rPr>
        <w:t>USB</w:t>
      </w:r>
      <w:r>
        <w:rPr>
          <w:rFonts w:ascii="SimSun" w:hAnsi="SimSun" w:cs="SimSun" w:hint="eastAsia"/>
          <w:szCs w:val="24"/>
        </w:rPr>
        <w:t>描述符解析器模块在描述符树的多个层次上进行了测试，以验证其解析结果的正确性。</w:t>
      </w:r>
    </w:p>
    <w:p w14:paraId="00A0DD27" w14:textId="77777777" w:rsidR="00E22E49" w:rsidRDefault="001C34A4">
      <w:pPr>
        <w:pStyle w:val="a"/>
        <w:numPr>
          <w:ilvl w:val="0"/>
          <w:numId w:val="4"/>
        </w:numPr>
        <w:ind w:firstLineChars="0"/>
        <w:rPr>
          <w:rFonts w:ascii="SimSun" w:hAnsi="SimSun" w:cs="SimSun"/>
          <w:szCs w:val="24"/>
        </w:rPr>
      </w:pPr>
      <w:r>
        <w:rPr>
          <w:rFonts w:ascii="SimSun" w:hAnsi="SimSun" w:cs="SimSun" w:hint="eastAsia"/>
          <w:szCs w:val="24"/>
        </w:rPr>
        <w:t>USB</w:t>
      </w:r>
      <w:r>
        <w:rPr>
          <w:rFonts w:ascii="SimSun" w:hAnsi="SimSun" w:cs="SimSun" w:hint="eastAsia"/>
          <w:szCs w:val="24"/>
        </w:rPr>
        <w:t>驱动子系统的软硬件协同测试：基于第三章所引入的跨平台测试验证体系，在实际环境与虚拟环境下展开了对</w:t>
      </w:r>
      <w:r>
        <w:rPr>
          <w:rFonts w:ascii="SimSun" w:hAnsi="SimSun" w:cs="SimSun" w:hint="eastAsia"/>
          <w:szCs w:val="24"/>
        </w:rPr>
        <w:t>USB</w:t>
      </w:r>
      <w:r>
        <w:rPr>
          <w:rFonts w:ascii="SimSun" w:hAnsi="SimSun" w:cs="SimSun" w:hint="eastAsia"/>
          <w:szCs w:val="24"/>
        </w:rPr>
        <w:t>驱动子系统的功能测试，验证了主机驱动层在实际硬件与虚拟硬件上的兼容性。并编写了实验性的</w:t>
      </w:r>
      <w:r>
        <w:rPr>
          <w:rFonts w:ascii="SimSun" w:hAnsi="SimSun" w:cs="SimSun" w:hint="eastAsia"/>
          <w:szCs w:val="24"/>
        </w:rPr>
        <w:t>HID</w:t>
      </w:r>
      <w:r>
        <w:rPr>
          <w:rFonts w:ascii="SimSun" w:hAnsi="SimSun" w:cs="SimSun" w:hint="eastAsia"/>
          <w:szCs w:val="24"/>
        </w:rPr>
        <w:t>设备驱动以验证热拔插驱动模块的正确性及对应接口设计的合理性。</w:t>
      </w:r>
    </w:p>
    <w:p w14:paraId="00A0DD28" w14:textId="77777777" w:rsidR="00E22E49" w:rsidRDefault="001C34A4">
      <w:pPr>
        <w:pStyle w:val="a"/>
        <w:numPr>
          <w:ilvl w:val="0"/>
          <w:numId w:val="4"/>
        </w:numPr>
        <w:ind w:firstLineChars="0"/>
        <w:rPr>
          <w:rFonts w:ascii="SimSun" w:hAnsi="SimSun" w:cs="SimSun"/>
          <w:szCs w:val="24"/>
        </w:rPr>
      </w:pPr>
      <w:r>
        <w:rPr>
          <w:rFonts w:ascii="SimSun" w:hAnsi="SimSun" w:cs="SimSun" w:hint="eastAsia"/>
          <w:szCs w:val="24"/>
        </w:rPr>
        <w:t>USB</w:t>
      </w:r>
      <w:r>
        <w:rPr>
          <w:rFonts w:ascii="SimSun" w:hAnsi="SimSun" w:cs="SimSun" w:hint="eastAsia"/>
          <w:szCs w:val="24"/>
        </w:rPr>
        <w:t>驱动子系统在进一步测试过程中所暴露出的问题与解决方案：对在测试过程中所发现的问题进行了全面分析，找出了问题发生的原因，并通过所提出的解决方案修复了问题。</w:t>
      </w:r>
    </w:p>
    <w:p w14:paraId="00A0DD29" w14:textId="77777777" w:rsidR="00E22E49" w:rsidRDefault="001C34A4">
      <w:pPr>
        <w:pStyle w:val="a"/>
        <w:numPr>
          <w:ilvl w:val="0"/>
          <w:numId w:val="4"/>
        </w:numPr>
        <w:ind w:firstLineChars="0"/>
        <w:rPr>
          <w:rFonts w:ascii="SimSun" w:hAnsi="SimSun" w:cs="SimSun"/>
          <w:szCs w:val="24"/>
        </w:rPr>
      </w:pPr>
      <w:r>
        <w:rPr>
          <w:rFonts w:ascii="SimSun" w:hAnsi="SimSun" w:cs="SimSun" w:hint="eastAsia"/>
          <w:szCs w:val="24"/>
        </w:rPr>
        <w:t>对于</w:t>
      </w:r>
      <w:r>
        <w:rPr>
          <w:rFonts w:ascii="SimSun" w:hAnsi="SimSun" w:cs="SimSun" w:hint="eastAsia"/>
          <w:szCs w:val="24"/>
        </w:rPr>
        <w:t>HID</w:t>
      </w:r>
      <w:r>
        <w:rPr>
          <w:rFonts w:ascii="SimSun" w:hAnsi="SimSun" w:cs="SimSun" w:hint="eastAsia"/>
          <w:szCs w:val="24"/>
        </w:rPr>
        <w:t>协议即</w:t>
      </w:r>
      <w:r>
        <w:rPr>
          <w:rFonts w:ascii="SimSun" w:hAnsi="SimSun" w:cs="SimSun" w:hint="eastAsia"/>
          <w:szCs w:val="24"/>
        </w:rPr>
        <w:t>USB-CDC</w:t>
      </w:r>
      <w:r>
        <w:rPr>
          <w:rFonts w:ascii="SimSun" w:hAnsi="SimSun" w:cs="SimSun" w:hint="eastAsia"/>
          <w:szCs w:val="24"/>
        </w:rPr>
        <w:t>协议的驱动实例功能验证，及间接的对于</w:t>
      </w:r>
      <w:r>
        <w:rPr>
          <w:rFonts w:ascii="SimSun" w:hAnsi="SimSun" w:cs="SimSun" w:hint="eastAsia"/>
          <w:szCs w:val="24"/>
        </w:rPr>
        <w:t>USB</w:t>
      </w:r>
      <w:r>
        <w:rPr>
          <w:rFonts w:ascii="SimSun" w:hAnsi="SimSun" w:cs="SimSun" w:hint="eastAsia"/>
          <w:szCs w:val="24"/>
        </w:rPr>
        <w:t>驱动层的功能验证。</w:t>
      </w:r>
    </w:p>
    <w:p w14:paraId="00A0DD2A" w14:textId="77777777" w:rsidR="00E22E49" w:rsidRDefault="001C34A4">
      <w:pPr>
        <w:pStyle w:val="a"/>
        <w:numPr>
          <w:ilvl w:val="0"/>
          <w:numId w:val="4"/>
        </w:numPr>
        <w:ind w:firstLineChars="0"/>
        <w:rPr>
          <w:rFonts w:ascii="SimSun" w:hAnsi="SimSun" w:cs="SimSun"/>
          <w:szCs w:val="24"/>
        </w:rPr>
      </w:pPr>
      <w:r>
        <w:rPr>
          <w:rFonts w:ascii="SimSun" w:hAnsi="SimSun" w:cs="SimSun" w:hint="eastAsia"/>
          <w:szCs w:val="24"/>
        </w:rPr>
        <w:t>一个落地应用的实例，即使用</w:t>
      </w:r>
      <w:r>
        <w:rPr>
          <w:rFonts w:ascii="SimSun" w:hAnsi="SimSun" w:cs="SimSun" w:hint="eastAsia"/>
          <w:szCs w:val="24"/>
        </w:rPr>
        <w:t>USB-HID</w:t>
      </w:r>
      <w:r>
        <w:rPr>
          <w:rFonts w:ascii="SimSun" w:hAnsi="SimSun" w:cs="SimSun" w:hint="eastAsia"/>
          <w:szCs w:val="24"/>
        </w:rPr>
        <w:t>协议去控制一台小车运动。</w:t>
      </w:r>
    </w:p>
    <w:p w14:paraId="00A0DD2B" w14:textId="77777777" w:rsidR="00E22E49" w:rsidRDefault="001C34A4">
      <w:pPr>
        <w:pStyle w:val="a"/>
        <w:ind w:firstLine="480"/>
      </w:pPr>
      <w:r>
        <w:rPr>
          <w:rFonts w:hint="eastAsia"/>
        </w:rPr>
        <w:br w:type="page"/>
      </w:r>
    </w:p>
    <w:p w14:paraId="00A0DD2C" w14:textId="77777777" w:rsidR="00E22E49" w:rsidRDefault="001C34A4">
      <w:pPr>
        <w:pStyle w:val="Heading1"/>
      </w:pPr>
      <w:bookmarkStart w:id="32" w:name="_Toc27659"/>
      <w:r>
        <w:rPr>
          <w:rFonts w:hint="eastAsia"/>
          <w:lang w:val="en-US"/>
        </w:rPr>
        <w:lastRenderedPageBreak/>
        <w:t>跨平台</w:t>
      </w:r>
      <w:r>
        <w:rPr>
          <w:rFonts w:hint="eastAsia"/>
          <w:lang w:val="en-US"/>
        </w:rPr>
        <w:t>USB</w:t>
      </w:r>
      <w:r>
        <w:rPr>
          <w:rFonts w:hint="eastAsia"/>
          <w:lang w:val="en-US"/>
        </w:rPr>
        <w:t>主机端驱动子系统的整体设计方案及原理概述</w:t>
      </w:r>
      <w:bookmarkEnd w:id="32"/>
    </w:p>
    <w:p w14:paraId="00A0DD2D" w14:textId="77777777" w:rsidR="00E22E49" w:rsidRDefault="001C34A4">
      <w:pPr>
        <w:pStyle w:val="Heading2"/>
        <w:spacing w:before="156"/>
      </w:pPr>
      <w:bookmarkStart w:id="33" w:name="_Toc13830"/>
      <w:r>
        <w:rPr>
          <w:rFonts w:hint="eastAsia"/>
          <w:lang w:val="en-US"/>
        </w:rPr>
        <w:t>系统整体方案设计</w:t>
      </w:r>
      <w:bookmarkEnd w:id="33"/>
    </w:p>
    <w:p w14:paraId="00A0DD2E" w14:textId="1DF95286" w:rsidR="00E22E49" w:rsidRDefault="007A1271">
      <w:pPr>
        <w:pStyle w:val="a"/>
        <w:ind w:firstLine="480"/>
      </w:pPr>
      <w:r w:rsidRPr="007A1271">
        <w:rPr>
          <w:rFonts w:hint="eastAsia"/>
        </w:rPr>
        <w:t>图</w:t>
      </w:r>
      <w:r w:rsidRPr="007A1271">
        <w:rPr>
          <w:rFonts w:hint="eastAsia"/>
        </w:rPr>
        <w:t>2.1</w:t>
      </w:r>
      <w:r w:rsidRPr="007A1271">
        <w:rPr>
          <w:rFonts w:hint="eastAsia"/>
        </w:rPr>
        <w:t>所示系统架构包含三个主要层次：主机驱动层、</w:t>
      </w:r>
      <w:r w:rsidRPr="007A1271">
        <w:rPr>
          <w:rFonts w:hint="eastAsia"/>
        </w:rPr>
        <w:t>USB</w:t>
      </w:r>
      <w:r w:rsidRPr="007A1271">
        <w:rPr>
          <w:rFonts w:hint="eastAsia"/>
        </w:rPr>
        <w:t>驱动层及系统抽象层。</w:t>
      </w:r>
      <w:r w:rsidR="002773D8" w:rsidRPr="002773D8">
        <w:rPr>
          <w:rFonts w:hint="eastAsia"/>
        </w:rPr>
        <w:t>主机驱动层与</w:t>
      </w:r>
      <w:r w:rsidR="002773D8" w:rsidRPr="002773D8">
        <w:rPr>
          <w:rFonts w:hint="eastAsia"/>
        </w:rPr>
        <w:t>USB</w:t>
      </w:r>
      <w:r w:rsidR="002773D8" w:rsidRPr="002773D8">
        <w:rPr>
          <w:rFonts w:hint="eastAsia"/>
        </w:rPr>
        <w:t>驱动层之间设有驱动无关的设备抽象层，存储特定</w:t>
      </w:r>
      <w:r w:rsidR="002773D8" w:rsidRPr="002773D8">
        <w:rPr>
          <w:rFonts w:hint="eastAsia"/>
        </w:rPr>
        <w:t>USB</w:t>
      </w:r>
      <w:r w:rsidR="002773D8" w:rsidRPr="002773D8">
        <w:rPr>
          <w:rFonts w:hint="eastAsia"/>
        </w:rPr>
        <w:t>设备的基本信息，包括共享描述符、请求缓冲区及控制传输状态锁。</w:t>
      </w:r>
      <w:r w:rsidR="003B402D" w:rsidRPr="003B402D">
        <w:rPr>
          <w:rFonts w:hint="eastAsia"/>
        </w:rPr>
        <w:t>这些信息供</w:t>
      </w:r>
      <w:r w:rsidR="003B402D" w:rsidRPr="003B402D">
        <w:rPr>
          <w:rFonts w:hint="eastAsia"/>
        </w:rPr>
        <w:t>USB</w:t>
      </w:r>
      <w:r w:rsidR="003B402D" w:rsidRPr="003B402D">
        <w:rPr>
          <w:rFonts w:hint="eastAsia"/>
        </w:rPr>
        <w:t>驱动层各实例通用，并通过系统抽象层的事件总线与外部交互。</w:t>
      </w:r>
      <w:r w:rsidR="00DB03D8">
        <w:rPr>
          <w:rFonts w:hint="eastAsia"/>
        </w:rPr>
        <w:t>主机驱动层与</w:t>
      </w:r>
      <w:r w:rsidR="00DB03D8">
        <w:rPr>
          <w:rFonts w:hint="eastAsia"/>
        </w:rPr>
        <w:t>USB</w:t>
      </w:r>
      <w:r w:rsidR="00DB03D8">
        <w:rPr>
          <w:rFonts w:hint="eastAsia"/>
        </w:rPr>
        <w:t>驱动层间异步运行，确保系统高效响应。</w:t>
      </w:r>
      <w:r w:rsidR="001C34A4">
        <w:rPr>
          <w:rFonts w:hint="eastAsia"/>
        </w:rPr>
        <w:t>在</w:t>
      </w:r>
      <w:r w:rsidR="001C34A4">
        <w:rPr>
          <w:rFonts w:hint="eastAsia"/>
        </w:rPr>
        <w:t>USB</w:t>
      </w:r>
      <w:r w:rsidR="001C34A4">
        <w:rPr>
          <w:rFonts w:hint="eastAsia"/>
        </w:rPr>
        <w:t>驱动层内部，每个具体的驱动实例都持有一份对驱动无关设备的引用，并将发起的请求组织成</w:t>
      </w:r>
      <w:r w:rsidR="001C34A4">
        <w:rPr>
          <w:rFonts w:hint="eastAsia"/>
        </w:rPr>
        <w:t>USB</w:t>
      </w:r>
      <w:r w:rsidR="001C34A4">
        <w:rPr>
          <w:rFonts w:hint="eastAsia"/>
        </w:rPr>
        <w:t>请求块（</w:t>
      </w:r>
      <w:r w:rsidR="001C34A4">
        <w:rPr>
          <w:rFonts w:hint="eastAsia"/>
        </w:rPr>
        <w:t>URB</w:t>
      </w:r>
      <w:r w:rsidR="001C34A4">
        <w:rPr>
          <w:rFonts w:hint="eastAsia"/>
        </w:rPr>
        <w:t>）的形式。主机驱动层负责不断的从各个设备的请求缓冲区中获取这些</w:t>
      </w:r>
      <w:r w:rsidR="001C34A4">
        <w:rPr>
          <w:rFonts w:hint="eastAsia"/>
        </w:rPr>
        <w:t>USB</w:t>
      </w:r>
      <w:r w:rsidR="001C34A4">
        <w:rPr>
          <w:rFonts w:hint="eastAsia"/>
        </w:rPr>
        <w:t>请求块，并将它们批量的执行。</w:t>
      </w:r>
      <w:r w:rsidR="00DB03D8">
        <w:rPr>
          <w:rFonts w:hint="eastAsia"/>
        </w:rPr>
        <w:t>采用</w:t>
      </w:r>
      <w:r w:rsidR="00DB03D8">
        <w:rPr>
          <w:rFonts w:hint="eastAsia"/>
        </w:rPr>
        <w:t>USB</w:t>
      </w:r>
      <w:r w:rsidR="00DB03D8">
        <w:rPr>
          <w:rFonts w:hint="eastAsia"/>
        </w:rPr>
        <w:t>请求块</w:t>
      </w:r>
      <w:r w:rsidR="00DB03D8">
        <w:rPr>
          <w:rFonts w:hint="eastAsia"/>
        </w:rPr>
        <w:t>(URB)</w:t>
      </w:r>
      <w:r w:rsidR="00DB03D8">
        <w:rPr>
          <w:rFonts w:hint="eastAsia"/>
        </w:rPr>
        <w:t>传递请求，而非直接方法调用，可避免多层调用中的频繁加锁，减少访问竞争，确保任务响应公平性。</w:t>
      </w:r>
    </w:p>
    <w:p w14:paraId="00A0DD2F" w14:textId="77777777" w:rsidR="00E22E49" w:rsidRDefault="001C34A4">
      <w:pPr>
        <w:pStyle w:val="a"/>
        <w:ind w:firstLine="480"/>
        <w:jc w:val="center"/>
      </w:pPr>
      <w:r>
        <w:rPr>
          <w:noProof/>
        </w:rPr>
        <w:lastRenderedPageBreak/>
        <w:drawing>
          <wp:inline distT="0" distB="0" distL="114300" distR="114300" wp14:anchorId="00A0DF1A" wp14:editId="00A0DF1B">
            <wp:extent cx="5605145" cy="5815330"/>
            <wp:effectExtent l="0" t="0" r="14605" b="1397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6"/>
                    <a:stretch>
                      <a:fillRect/>
                    </a:stretch>
                  </pic:blipFill>
                  <pic:spPr>
                    <a:xfrm>
                      <a:off x="0" y="0"/>
                      <a:ext cx="5605145" cy="5815330"/>
                    </a:xfrm>
                    <a:prstGeom prst="rect">
                      <a:avLst/>
                    </a:prstGeom>
                    <a:noFill/>
                    <a:ln w="9525">
                      <a:noFill/>
                    </a:ln>
                  </pic:spPr>
                </pic:pic>
              </a:graphicData>
            </a:graphic>
          </wp:inline>
        </w:drawing>
      </w:r>
    </w:p>
    <w:p w14:paraId="00A0DD30" w14:textId="77777777" w:rsidR="00E22E49" w:rsidRDefault="001C34A4">
      <w:pPr>
        <w:pStyle w:val="Caption"/>
      </w:pPr>
      <w:r>
        <w:t>图</w:t>
      </w:r>
      <w:r>
        <w:t xml:space="preserve">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系统总体设计方案</w:t>
      </w:r>
    </w:p>
    <w:p w14:paraId="00A0DD31" w14:textId="77777777" w:rsidR="00E22E49" w:rsidRDefault="001C34A4">
      <w:pPr>
        <w:pStyle w:val="Heading2"/>
        <w:spacing w:before="156"/>
        <w:rPr>
          <w:lang w:val="en-US"/>
        </w:rPr>
      </w:pPr>
      <w:bookmarkStart w:id="34" w:name="_Toc13819"/>
      <w:r>
        <w:rPr>
          <w:rFonts w:hint="eastAsia"/>
          <w:lang w:val="en-US"/>
        </w:rPr>
        <w:t>下文所涉及概念与名词解释</w:t>
      </w:r>
      <w:bookmarkEnd w:id="34"/>
    </w:p>
    <w:p w14:paraId="00A0DD32" w14:textId="77777777" w:rsidR="00E22E49" w:rsidRDefault="001C34A4">
      <w:pPr>
        <w:pStyle w:val="a"/>
        <w:numPr>
          <w:ilvl w:val="0"/>
          <w:numId w:val="5"/>
        </w:numPr>
        <w:ind w:firstLineChars="0"/>
        <w:rPr>
          <w:rFonts w:ascii="SimSun" w:hAnsi="SimSun" w:cs="SimSun"/>
          <w:szCs w:val="24"/>
        </w:rPr>
      </w:pPr>
      <w:r>
        <w:rPr>
          <w:rFonts w:ascii="SimSun" w:hAnsi="SimSun" w:cs="SimSun" w:hint="eastAsia"/>
          <w:szCs w:val="24"/>
        </w:rPr>
        <w:t xml:space="preserve"> USB</w:t>
      </w:r>
      <w:r>
        <w:rPr>
          <w:rFonts w:ascii="SimSun" w:hAnsi="SimSun" w:cs="SimSun" w:hint="eastAsia"/>
          <w:szCs w:val="24"/>
        </w:rPr>
        <w:t>描述符，即一组用于描述</w:t>
      </w:r>
      <w:r>
        <w:rPr>
          <w:rFonts w:ascii="SimSun" w:hAnsi="SimSun" w:cs="SimSun" w:hint="eastAsia"/>
          <w:szCs w:val="24"/>
        </w:rPr>
        <w:t>USB</w:t>
      </w:r>
      <w:r>
        <w:rPr>
          <w:rFonts w:ascii="SimSun" w:hAnsi="SimSun" w:cs="SimSun" w:hint="eastAsia"/>
          <w:szCs w:val="24"/>
        </w:rPr>
        <w:t>硬件设备信息的报文段，其拓扑结构如图</w:t>
      </w:r>
      <w:r>
        <w:rPr>
          <w:rFonts w:ascii="SimSun" w:hAnsi="SimSun" w:cs="SimSun" w:hint="eastAsia"/>
          <w:szCs w:val="24"/>
        </w:rPr>
        <w:t>2.2</w:t>
      </w:r>
      <w:r>
        <w:rPr>
          <w:rFonts w:ascii="SimSun" w:hAnsi="SimSun" w:cs="SimSun" w:hint="eastAsia"/>
          <w:szCs w:val="24"/>
        </w:rPr>
        <w:t>所示，其中主要部分包括：</w:t>
      </w:r>
    </w:p>
    <w:p w14:paraId="00A0DD33" w14:textId="77777777" w:rsidR="00E22E49" w:rsidRDefault="001C34A4">
      <w:pPr>
        <w:pStyle w:val="a"/>
        <w:numPr>
          <w:ilvl w:val="1"/>
          <w:numId w:val="6"/>
        </w:numPr>
        <w:tabs>
          <w:tab w:val="left" w:pos="840"/>
        </w:tabs>
        <w:ind w:firstLine="480"/>
        <w:rPr>
          <w:rFonts w:ascii="SimSun" w:hAnsi="SimSun" w:cs="SimSun"/>
          <w:szCs w:val="24"/>
        </w:rPr>
      </w:pPr>
      <w:r>
        <w:rPr>
          <w:rFonts w:ascii="SimSun" w:hAnsi="SimSun" w:cs="SimSun" w:hint="eastAsia"/>
          <w:szCs w:val="24"/>
        </w:rPr>
        <w:t>USB</w:t>
      </w:r>
      <w:r>
        <w:rPr>
          <w:rFonts w:ascii="SimSun" w:hAnsi="SimSun" w:cs="SimSun" w:hint="eastAsia"/>
          <w:szCs w:val="24"/>
        </w:rPr>
        <w:t>设备描述符，此描述符内主要包括该设备的制造厂商，设</w:t>
      </w:r>
      <w:r>
        <w:rPr>
          <w:rFonts w:ascii="SimSun" w:hAnsi="SimSun" w:cs="SimSun" w:hint="eastAsia"/>
          <w:szCs w:val="24"/>
        </w:rPr>
        <w:lastRenderedPageBreak/>
        <w:t>备型号，</w:t>
      </w:r>
      <w:r>
        <w:rPr>
          <w:rFonts w:ascii="SimSun" w:hAnsi="SimSun" w:cs="SimSun" w:hint="eastAsia"/>
          <w:szCs w:val="24"/>
        </w:rPr>
        <w:t>USB</w:t>
      </w:r>
      <w:r>
        <w:rPr>
          <w:rFonts w:ascii="SimSun" w:hAnsi="SimSun" w:cs="SimSun" w:hint="eastAsia"/>
          <w:szCs w:val="24"/>
        </w:rPr>
        <w:t>协议物理层相关参数，及设备的不同配置模式数量。</w:t>
      </w:r>
    </w:p>
    <w:p w14:paraId="00A0DD34" w14:textId="77777777" w:rsidR="00E22E49" w:rsidRDefault="001C34A4">
      <w:pPr>
        <w:pStyle w:val="a"/>
        <w:numPr>
          <w:ilvl w:val="1"/>
          <w:numId w:val="6"/>
        </w:numPr>
        <w:tabs>
          <w:tab w:val="left" w:pos="840"/>
        </w:tabs>
        <w:ind w:firstLine="480"/>
        <w:rPr>
          <w:rFonts w:ascii="SimSun" w:hAnsi="SimSun" w:cs="SimSun"/>
          <w:szCs w:val="24"/>
        </w:rPr>
      </w:pPr>
      <w:r>
        <w:rPr>
          <w:rFonts w:ascii="SimSun" w:hAnsi="SimSun" w:cs="SimSun" w:hint="eastAsia"/>
          <w:szCs w:val="24"/>
        </w:rPr>
        <w:t>USB</w:t>
      </w:r>
      <w:r>
        <w:rPr>
          <w:rFonts w:ascii="SimSun" w:hAnsi="SimSun" w:cs="SimSun" w:hint="eastAsia"/>
          <w:szCs w:val="24"/>
        </w:rPr>
        <w:t>配置描述符，是</w:t>
      </w:r>
      <w:r>
        <w:rPr>
          <w:rFonts w:ascii="SimSun" w:hAnsi="SimSun" w:cs="SimSun" w:hint="eastAsia"/>
          <w:szCs w:val="24"/>
        </w:rPr>
        <w:t>USB</w:t>
      </w:r>
      <w:r>
        <w:rPr>
          <w:rFonts w:ascii="SimSun" w:hAnsi="SimSun" w:cs="SimSun" w:hint="eastAsia"/>
          <w:szCs w:val="24"/>
        </w:rPr>
        <w:t>设备描述符的下级节点，不同的配置标志着设备的不同工作模式，一个配置下面会一组不同的</w:t>
      </w:r>
      <w:r>
        <w:rPr>
          <w:rFonts w:ascii="SimSun" w:hAnsi="SimSun" w:cs="SimSun" w:hint="eastAsia"/>
          <w:szCs w:val="24"/>
        </w:rPr>
        <w:t>USB</w:t>
      </w:r>
      <w:r>
        <w:rPr>
          <w:rFonts w:ascii="SimSun" w:hAnsi="SimSun" w:cs="SimSun" w:hint="eastAsia"/>
          <w:szCs w:val="24"/>
        </w:rPr>
        <w:t>功能，即一个设备可能同时有多个功能。</w:t>
      </w:r>
    </w:p>
    <w:p w14:paraId="00A0DD35" w14:textId="77777777" w:rsidR="00E22E49" w:rsidRDefault="001C34A4">
      <w:pPr>
        <w:pStyle w:val="a"/>
        <w:numPr>
          <w:ilvl w:val="1"/>
          <w:numId w:val="6"/>
        </w:numPr>
        <w:tabs>
          <w:tab w:val="left" w:pos="840"/>
        </w:tabs>
        <w:ind w:firstLine="480"/>
        <w:rPr>
          <w:rFonts w:ascii="SimSun" w:hAnsi="SimSun" w:cs="SimSun"/>
          <w:szCs w:val="24"/>
        </w:rPr>
      </w:pPr>
      <w:r>
        <w:rPr>
          <w:rFonts w:ascii="SimSun" w:hAnsi="SimSun" w:cs="SimSun" w:hint="eastAsia"/>
          <w:szCs w:val="24"/>
        </w:rPr>
        <w:t>USB</w:t>
      </w:r>
      <w:r>
        <w:rPr>
          <w:rFonts w:ascii="SimSun" w:hAnsi="SimSun" w:cs="SimSun" w:hint="eastAsia"/>
          <w:szCs w:val="24"/>
        </w:rPr>
        <w:t>接口描述符，是</w:t>
      </w:r>
      <w:r>
        <w:rPr>
          <w:rFonts w:ascii="SimSun" w:hAnsi="SimSun" w:cs="SimSun" w:hint="eastAsia"/>
          <w:szCs w:val="24"/>
        </w:rPr>
        <w:t>USB</w:t>
      </w:r>
      <w:r>
        <w:rPr>
          <w:rFonts w:ascii="SimSun" w:hAnsi="SimSun" w:cs="SimSun" w:hint="eastAsia"/>
          <w:szCs w:val="24"/>
        </w:rPr>
        <w:t>配置描述符的下级节点，每个接口描述符都是一个独项工作的</w:t>
      </w:r>
      <w:r>
        <w:rPr>
          <w:rFonts w:ascii="SimSun" w:hAnsi="SimSun" w:cs="SimSun" w:hint="eastAsia"/>
          <w:szCs w:val="24"/>
        </w:rPr>
        <w:t>USB</w:t>
      </w:r>
      <w:r>
        <w:rPr>
          <w:rFonts w:ascii="SimSun" w:hAnsi="SimSun" w:cs="SimSun" w:hint="eastAsia"/>
          <w:szCs w:val="24"/>
        </w:rPr>
        <w:t>功能</w:t>
      </w:r>
      <w:r>
        <w:rPr>
          <w:rFonts w:ascii="SimSun" w:hAnsi="SimSun" w:cs="SimSun" w:hint="eastAsia"/>
          <w:szCs w:val="24"/>
        </w:rPr>
        <w:t>(USB Function)</w:t>
      </w:r>
      <w:r>
        <w:rPr>
          <w:rFonts w:ascii="SimSun" w:hAnsi="SimSun" w:cs="SimSun" w:hint="eastAsia"/>
          <w:szCs w:val="24"/>
        </w:rPr>
        <w:t>，包含着描述功能本身的三元组。每个</w:t>
      </w:r>
      <w:r>
        <w:rPr>
          <w:rFonts w:ascii="SimSun" w:hAnsi="SimSun" w:cs="SimSun" w:hint="eastAsia"/>
          <w:szCs w:val="24"/>
        </w:rPr>
        <w:t>USB</w:t>
      </w:r>
      <w:r>
        <w:rPr>
          <w:rFonts w:ascii="SimSun" w:hAnsi="SimSun" w:cs="SimSun" w:hint="eastAsia"/>
          <w:szCs w:val="24"/>
        </w:rPr>
        <w:t>功能都可能存在不同的配置，因此其还额外的包含了表示当前处于何种配置模式的二元组</w:t>
      </w:r>
      <w:r>
        <w:rPr>
          <w:rFonts w:ascii="SimSun" w:hAnsi="SimSun" w:cs="SimSun" w:hint="eastAsia"/>
          <w:szCs w:val="24"/>
        </w:rPr>
        <w:t xml:space="preserve"> (Interface Number, Alternative Interface Numver)</w:t>
      </w:r>
      <w:r>
        <w:rPr>
          <w:rFonts w:ascii="SimSun" w:hAnsi="SimSun" w:cs="SimSun" w:hint="eastAsia"/>
          <w:szCs w:val="24"/>
        </w:rPr>
        <w:t>。</w:t>
      </w:r>
      <w:r>
        <w:rPr>
          <w:rFonts w:ascii="SimSun" w:hAnsi="SimSun" w:cs="SimSun" w:hint="eastAsia"/>
          <w:szCs w:val="24"/>
        </w:rPr>
        <w:t xml:space="preserve"> </w:t>
      </w:r>
      <w:r>
        <w:rPr>
          <w:rFonts w:ascii="SimSun" w:hAnsi="SimSun" w:cs="SimSun" w:hint="eastAsia"/>
          <w:szCs w:val="24"/>
        </w:rPr>
        <w:t>其中，前者为每个配置下全局唯一的接口编号，后者为每个接口的不同工作模式的编号。</w:t>
      </w:r>
    </w:p>
    <w:p w14:paraId="00A0DD36" w14:textId="77777777" w:rsidR="00E22E49" w:rsidRDefault="001C34A4">
      <w:pPr>
        <w:pStyle w:val="a"/>
        <w:numPr>
          <w:ilvl w:val="1"/>
          <w:numId w:val="6"/>
        </w:numPr>
        <w:tabs>
          <w:tab w:val="left" w:pos="840"/>
        </w:tabs>
        <w:ind w:firstLine="480"/>
        <w:rPr>
          <w:rFonts w:ascii="SimSun" w:hAnsi="SimSun" w:cs="SimSun"/>
          <w:szCs w:val="24"/>
        </w:rPr>
      </w:pPr>
      <w:r>
        <w:rPr>
          <w:rFonts w:ascii="SimSun" w:hAnsi="SimSun" w:cs="SimSun" w:hint="eastAsia"/>
          <w:szCs w:val="24"/>
        </w:rPr>
        <w:t>USB</w:t>
      </w:r>
      <w:r>
        <w:rPr>
          <w:rFonts w:ascii="SimSun" w:hAnsi="SimSun" w:cs="SimSun" w:hint="eastAsia"/>
          <w:szCs w:val="24"/>
        </w:rPr>
        <w:t>端点描述符，是</w:t>
      </w:r>
      <w:r>
        <w:rPr>
          <w:rFonts w:ascii="SimSun" w:hAnsi="SimSun" w:cs="SimSun" w:hint="eastAsia"/>
          <w:szCs w:val="24"/>
        </w:rPr>
        <w:t>USB</w:t>
      </w:r>
      <w:r>
        <w:rPr>
          <w:rFonts w:ascii="SimSun" w:hAnsi="SimSun" w:cs="SimSun" w:hint="eastAsia"/>
          <w:szCs w:val="24"/>
        </w:rPr>
        <w:t>接口描述符的下级节点，每个</w:t>
      </w:r>
      <w:r>
        <w:rPr>
          <w:rFonts w:ascii="SimSun" w:hAnsi="SimSun" w:cs="SimSun" w:hint="eastAsia"/>
          <w:szCs w:val="24"/>
        </w:rPr>
        <w:t>USB</w:t>
      </w:r>
      <w:r>
        <w:rPr>
          <w:rFonts w:ascii="SimSun" w:hAnsi="SimSun" w:cs="SimSun" w:hint="eastAsia"/>
          <w:szCs w:val="24"/>
        </w:rPr>
        <w:t>功能都需要占用</w:t>
      </w:r>
      <w:r>
        <w:rPr>
          <w:rFonts w:ascii="SimSun" w:hAnsi="SimSun" w:cs="SimSun" w:hint="eastAsia"/>
          <w:szCs w:val="24"/>
        </w:rPr>
        <w:t>USB</w:t>
      </w:r>
      <w:r>
        <w:rPr>
          <w:rFonts w:ascii="SimSun" w:hAnsi="SimSun" w:cs="SimSun" w:hint="eastAsia"/>
          <w:szCs w:val="24"/>
        </w:rPr>
        <w:t>设备上的</w:t>
      </w:r>
      <w:r>
        <w:rPr>
          <w:rFonts w:ascii="SimSun" w:hAnsi="SimSun" w:cs="SimSun" w:hint="eastAsia"/>
          <w:szCs w:val="24"/>
        </w:rPr>
        <w:t>USB</w:t>
      </w:r>
      <w:r>
        <w:rPr>
          <w:rFonts w:ascii="SimSun" w:hAnsi="SimSun" w:cs="SimSun" w:hint="eastAsia"/>
          <w:szCs w:val="24"/>
        </w:rPr>
        <w:t>端点，及物理信道。该描述符包含所用端点的编号，类型，数据包大小等物理信息。</w:t>
      </w:r>
    </w:p>
    <w:p w14:paraId="00A0DD37" w14:textId="77777777" w:rsidR="00E22E49" w:rsidRDefault="001C34A4">
      <w:pPr>
        <w:pStyle w:val="a"/>
        <w:numPr>
          <w:ilvl w:val="0"/>
          <w:numId w:val="5"/>
        </w:numPr>
        <w:ind w:firstLineChars="0"/>
        <w:rPr>
          <w:rFonts w:ascii="SimSun" w:hAnsi="SimSun" w:cs="SimSun"/>
          <w:kern w:val="0"/>
          <w:szCs w:val="24"/>
          <w:lang w:bidi="ar"/>
        </w:rPr>
      </w:pPr>
      <w:r>
        <w:rPr>
          <w:rFonts w:ascii="SimSun" w:hAnsi="SimSun" w:cs="SimSun" w:hint="eastAsia"/>
          <w:szCs w:val="24"/>
        </w:rPr>
        <w:t xml:space="preserve"> USB</w:t>
      </w:r>
      <w:r>
        <w:rPr>
          <w:rFonts w:ascii="SimSun" w:hAnsi="SimSun" w:cs="SimSun" w:hint="eastAsia"/>
          <w:szCs w:val="24"/>
        </w:rPr>
        <w:t>端点</w:t>
      </w:r>
      <w:r>
        <w:rPr>
          <w:rStyle w:val="CommentReference"/>
          <w:rFonts w:ascii="SimSun" w:hAnsi="SimSun" w:cs="SimSun" w:hint="eastAsia"/>
          <w:sz w:val="24"/>
          <w:szCs w:val="24"/>
        </w:rPr>
        <w:t>，即</w:t>
      </w:r>
      <w:r>
        <w:rPr>
          <w:rFonts w:ascii="SimSun" w:hAnsi="SimSun" w:cs="SimSun" w:hint="eastAsia"/>
          <w:szCs w:val="24"/>
        </w:rPr>
        <w:t>设备上的物理端点，每个端点都是独立的通信信道。端点有四种类型，分别对应一种特定的数据传输模式，适应于不同的任务。</w:t>
      </w:r>
    </w:p>
    <w:p w14:paraId="00A0DD38" w14:textId="77777777" w:rsidR="00E22E49" w:rsidRDefault="00E22E49">
      <w:pPr>
        <w:widowControl/>
        <w:jc w:val="left"/>
      </w:pPr>
    </w:p>
    <w:p w14:paraId="00A0DD39" w14:textId="77777777" w:rsidR="00E22E49" w:rsidRDefault="001C34A4">
      <w:pPr>
        <w:widowControl/>
        <w:jc w:val="center"/>
        <w:rPr>
          <w:rFonts w:ascii="SimSun" w:hAnsi="SimSun" w:cs="SimSun"/>
          <w:kern w:val="0"/>
          <w:sz w:val="24"/>
          <w:szCs w:val="24"/>
          <w:lang w:bidi="ar"/>
        </w:rPr>
      </w:pPr>
      <w:r>
        <w:rPr>
          <w:rFonts w:ascii="SimSun" w:hAnsi="SimSun" w:cs="SimSun"/>
          <w:noProof/>
          <w:kern w:val="0"/>
          <w:sz w:val="24"/>
          <w:szCs w:val="24"/>
        </w:rPr>
        <w:lastRenderedPageBreak/>
        <w:drawing>
          <wp:inline distT="0" distB="0" distL="114300" distR="114300" wp14:anchorId="00A0DF1C" wp14:editId="00A0DF1D">
            <wp:extent cx="5153025" cy="4105275"/>
            <wp:effectExtent l="0" t="0" r="9525" b="952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7"/>
                    <a:stretch>
                      <a:fillRect/>
                    </a:stretch>
                  </pic:blipFill>
                  <pic:spPr>
                    <a:xfrm>
                      <a:off x="0" y="0"/>
                      <a:ext cx="5153025" cy="4105275"/>
                    </a:xfrm>
                    <a:prstGeom prst="rect">
                      <a:avLst/>
                    </a:prstGeom>
                    <a:noFill/>
                    <a:ln w="9525">
                      <a:noFill/>
                    </a:ln>
                  </pic:spPr>
                </pic:pic>
              </a:graphicData>
            </a:graphic>
          </wp:inline>
        </w:drawing>
      </w:r>
    </w:p>
    <w:p w14:paraId="00A0DD3A" w14:textId="77777777" w:rsidR="00E22E49" w:rsidRDefault="001C34A4">
      <w:pPr>
        <w:pStyle w:val="Caption"/>
        <w:keepNext w:val="0"/>
        <w:keepLines w:val="0"/>
        <w:widowControl/>
      </w:pPr>
      <w:r>
        <w:t>图</w:t>
      </w:r>
      <w:r>
        <w:t xml:space="preserve">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r>
        <w:rPr>
          <w:rFonts w:hint="eastAsia"/>
        </w:rPr>
        <w:t xml:space="preserve"> USB</w:t>
      </w:r>
      <w:r>
        <w:rPr>
          <w:rFonts w:hint="eastAsia"/>
        </w:rPr>
        <w:t>描述符拓扑结构</w:t>
      </w:r>
    </w:p>
    <w:p w14:paraId="00A0DD3B" w14:textId="77777777" w:rsidR="00E22E49" w:rsidRDefault="00E22E49"/>
    <w:p w14:paraId="00A0DD3C" w14:textId="1E5B1EA9" w:rsidR="00E22E49" w:rsidRDefault="001C34A4">
      <w:pPr>
        <w:pStyle w:val="a"/>
        <w:numPr>
          <w:ilvl w:val="0"/>
          <w:numId w:val="5"/>
        </w:numPr>
        <w:ind w:firstLineChars="0"/>
        <w:rPr>
          <w:rFonts w:ascii="SimSun" w:hAnsi="SimSun" w:cs="SimSun"/>
          <w:szCs w:val="24"/>
        </w:rPr>
      </w:pPr>
      <w:r>
        <w:rPr>
          <w:rFonts w:ascii="SimSun" w:hAnsi="SimSun" w:cs="SimSun" w:hint="eastAsia"/>
          <w:szCs w:val="24"/>
        </w:rPr>
        <w:t xml:space="preserve"> </w:t>
      </w:r>
      <w:r w:rsidR="00DB03D8">
        <w:rPr>
          <w:rFonts w:ascii="SimSun" w:hAnsi="SimSun" w:cs="SimSun" w:hint="eastAsia"/>
          <w:szCs w:val="24"/>
        </w:rPr>
        <w:t>在Rust异步编程中，Future指封装为状态机的异步计算单元。</w:t>
      </w:r>
      <w:r>
        <w:rPr>
          <w:rFonts w:ascii="SimSun" w:hAnsi="SimSun" w:cs="SimSun" w:hint="eastAsia"/>
          <w:szCs w:val="24"/>
        </w:rPr>
        <w:t>Future</w:t>
      </w:r>
      <w:r>
        <w:rPr>
          <w:rFonts w:ascii="SimSun" w:hAnsi="SimSun" w:cs="SimSun" w:hint="eastAsia"/>
          <w:szCs w:val="24"/>
        </w:rPr>
        <w:t>作为状态机，有三种状态：</w:t>
      </w:r>
    </w:p>
    <w:p w14:paraId="00A0DD3D" w14:textId="77777777" w:rsidR="00E22E49" w:rsidRDefault="001C34A4">
      <w:pPr>
        <w:pStyle w:val="a"/>
        <w:numPr>
          <w:ilvl w:val="1"/>
          <w:numId w:val="7"/>
        </w:numPr>
        <w:tabs>
          <w:tab w:val="clear" w:pos="0"/>
          <w:tab w:val="left" w:pos="840"/>
        </w:tabs>
        <w:ind w:firstLineChars="0"/>
        <w:rPr>
          <w:rFonts w:ascii="SimSun" w:hAnsi="SimSun" w:cs="SimSun"/>
          <w:szCs w:val="24"/>
        </w:rPr>
      </w:pPr>
      <w:r>
        <w:rPr>
          <w:rFonts w:ascii="SimSun" w:hAnsi="SimSun" w:cs="SimSun" w:hint="eastAsia"/>
          <w:szCs w:val="24"/>
        </w:rPr>
        <w:t>Pending</w:t>
      </w:r>
      <w:r>
        <w:rPr>
          <w:rFonts w:ascii="SimSun" w:hAnsi="SimSun" w:cs="SimSun" w:hint="eastAsia"/>
          <w:szCs w:val="24"/>
        </w:rPr>
        <w:t>，该状态表明</w:t>
      </w:r>
      <w:r>
        <w:rPr>
          <w:rFonts w:ascii="SimSun" w:hAnsi="SimSun" w:cs="SimSun" w:hint="eastAsia"/>
          <w:szCs w:val="24"/>
        </w:rPr>
        <w:t>Future</w:t>
      </w:r>
      <w:r>
        <w:rPr>
          <w:rFonts w:ascii="SimSun" w:hAnsi="SimSun" w:cs="SimSun" w:hint="eastAsia"/>
          <w:szCs w:val="24"/>
        </w:rPr>
        <w:t>内的异步代码块正在执行阻塞</w:t>
      </w:r>
      <w:r>
        <w:rPr>
          <w:rFonts w:ascii="SimSun" w:hAnsi="SimSun" w:cs="SimSun" w:hint="eastAsia"/>
          <w:szCs w:val="24"/>
        </w:rPr>
        <w:t>IO</w:t>
      </w:r>
      <w:r>
        <w:rPr>
          <w:rFonts w:ascii="SimSun" w:hAnsi="SimSun" w:cs="SimSun" w:hint="eastAsia"/>
          <w:szCs w:val="24"/>
        </w:rPr>
        <w:t>操作。</w:t>
      </w:r>
    </w:p>
    <w:p w14:paraId="00A0DD3E" w14:textId="77777777" w:rsidR="00E22E49" w:rsidRDefault="001C34A4">
      <w:pPr>
        <w:pStyle w:val="a"/>
        <w:numPr>
          <w:ilvl w:val="1"/>
          <w:numId w:val="7"/>
        </w:numPr>
        <w:tabs>
          <w:tab w:val="clear" w:pos="0"/>
          <w:tab w:val="left" w:pos="840"/>
        </w:tabs>
        <w:ind w:firstLineChars="0"/>
        <w:rPr>
          <w:rFonts w:ascii="SimSun" w:hAnsi="SimSun" w:cs="SimSun"/>
          <w:szCs w:val="24"/>
        </w:rPr>
      </w:pPr>
      <w:r>
        <w:rPr>
          <w:rFonts w:ascii="SimSun" w:hAnsi="SimSun" w:cs="SimSun" w:hint="eastAsia"/>
          <w:szCs w:val="24"/>
        </w:rPr>
        <w:t>Waiting</w:t>
      </w:r>
      <w:r>
        <w:rPr>
          <w:rFonts w:ascii="SimSun" w:hAnsi="SimSun" w:cs="SimSun" w:hint="eastAsia"/>
          <w:szCs w:val="24"/>
        </w:rPr>
        <w:t>，该状态表面</w:t>
      </w:r>
      <w:r>
        <w:rPr>
          <w:rFonts w:ascii="SimSun" w:hAnsi="SimSun" w:cs="SimSun" w:hint="eastAsia"/>
          <w:szCs w:val="24"/>
        </w:rPr>
        <w:t>Future</w:t>
      </w:r>
      <w:r>
        <w:rPr>
          <w:rFonts w:ascii="SimSun" w:hAnsi="SimSun" w:cs="SimSun" w:hint="eastAsia"/>
          <w:szCs w:val="24"/>
        </w:rPr>
        <w:t>内的异步代码块已经完成了先前的阻塞</w:t>
      </w:r>
      <w:r>
        <w:rPr>
          <w:rFonts w:ascii="SimSun" w:hAnsi="SimSun" w:cs="SimSun" w:hint="eastAsia"/>
          <w:szCs w:val="24"/>
        </w:rPr>
        <w:t>IO</w:t>
      </w:r>
      <w:r>
        <w:rPr>
          <w:rFonts w:ascii="SimSun" w:hAnsi="SimSun" w:cs="SimSun" w:hint="eastAsia"/>
          <w:szCs w:val="24"/>
        </w:rPr>
        <w:t>操作，正在等待被再次调度以继续执行。</w:t>
      </w:r>
    </w:p>
    <w:p w14:paraId="00A0DD3F" w14:textId="77777777" w:rsidR="00E22E49" w:rsidRDefault="001C34A4">
      <w:pPr>
        <w:pStyle w:val="a"/>
        <w:numPr>
          <w:ilvl w:val="1"/>
          <w:numId w:val="7"/>
        </w:numPr>
        <w:tabs>
          <w:tab w:val="clear" w:pos="0"/>
          <w:tab w:val="left" w:pos="840"/>
        </w:tabs>
        <w:ind w:firstLineChars="0"/>
        <w:rPr>
          <w:rFonts w:ascii="SimSun" w:hAnsi="SimSun" w:cs="SimSun"/>
          <w:szCs w:val="24"/>
        </w:rPr>
      </w:pPr>
      <w:r>
        <w:rPr>
          <w:rFonts w:ascii="SimSun" w:hAnsi="SimSun" w:cs="SimSun" w:hint="eastAsia"/>
          <w:szCs w:val="24"/>
        </w:rPr>
        <w:t>Ready</w:t>
      </w:r>
      <w:r>
        <w:rPr>
          <w:rFonts w:ascii="SimSun" w:hAnsi="SimSun" w:cs="SimSun" w:hint="eastAsia"/>
          <w:szCs w:val="24"/>
        </w:rPr>
        <w:t>，该状态表面</w:t>
      </w:r>
      <w:r>
        <w:rPr>
          <w:rFonts w:ascii="SimSun" w:hAnsi="SimSun" w:cs="SimSun" w:hint="eastAsia"/>
          <w:szCs w:val="24"/>
        </w:rPr>
        <w:t>Future</w:t>
      </w:r>
      <w:r>
        <w:rPr>
          <w:rFonts w:ascii="SimSun" w:hAnsi="SimSun" w:cs="SimSun" w:hint="eastAsia"/>
          <w:szCs w:val="24"/>
        </w:rPr>
        <w:t>的任务已经彻底完成，此时</w:t>
      </w:r>
      <w:r>
        <w:rPr>
          <w:rFonts w:ascii="SimSun" w:hAnsi="SimSun" w:cs="SimSun" w:hint="eastAsia"/>
          <w:szCs w:val="24"/>
        </w:rPr>
        <w:t>Future</w:t>
      </w:r>
      <w:r>
        <w:rPr>
          <w:rFonts w:ascii="SimSun" w:hAnsi="SimSun" w:cs="SimSun" w:hint="eastAsia"/>
          <w:szCs w:val="24"/>
        </w:rPr>
        <w:t>指向了其内部异步代码块的最终返回值，等待被调用者回收。</w:t>
      </w:r>
    </w:p>
    <w:p w14:paraId="00A0DD40" w14:textId="77777777" w:rsidR="00E22E49" w:rsidRDefault="001C34A4">
      <w:pPr>
        <w:pStyle w:val="a"/>
        <w:ind w:leftChars="100" w:left="210" w:firstLine="480"/>
      </w:pPr>
      <w:r>
        <w:rPr>
          <w:rFonts w:hint="eastAsia"/>
        </w:rPr>
        <w:lastRenderedPageBreak/>
        <w:t>Future</w:t>
      </w:r>
      <w:r>
        <w:rPr>
          <w:rFonts w:hint="eastAsia"/>
        </w:rPr>
        <w:t>引用一片内存区域，</w:t>
      </w:r>
      <w:r>
        <w:rPr>
          <w:rFonts w:hint="eastAsia"/>
        </w:rPr>
        <w:t>Future</w:t>
      </w:r>
      <w:r>
        <w:rPr>
          <w:rFonts w:hint="eastAsia"/>
        </w:rPr>
        <w:t>内的异步代码块正是对该片内存区域进行操</w:t>
      </w:r>
      <w:r>
        <w:rPr>
          <w:rFonts w:hint="eastAsia"/>
        </w:rPr>
        <w:tab/>
      </w:r>
      <w:r>
        <w:rPr>
          <w:rFonts w:hint="eastAsia"/>
        </w:rPr>
        <w:t>作的逻辑，而</w:t>
      </w:r>
      <w:r>
        <w:rPr>
          <w:rFonts w:hint="eastAsia"/>
        </w:rPr>
        <w:t>Future</w:t>
      </w:r>
      <w:r>
        <w:rPr>
          <w:rFonts w:hint="eastAsia"/>
        </w:rPr>
        <w:t>本身并非存放数据的结构体。</w:t>
      </w:r>
    </w:p>
    <w:p w14:paraId="00A0DD41" w14:textId="77777777" w:rsidR="00E22E49" w:rsidRDefault="001C34A4">
      <w:pPr>
        <w:pStyle w:val="a"/>
        <w:numPr>
          <w:ilvl w:val="0"/>
          <w:numId w:val="5"/>
        </w:numPr>
        <w:ind w:firstLineChars="0"/>
        <w:rPr>
          <w:rFonts w:ascii="SimSun" w:hAnsi="SimSun" w:cs="SimSun"/>
          <w:szCs w:val="24"/>
        </w:rPr>
      </w:pPr>
      <w:r>
        <w:rPr>
          <w:rFonts w:ascii="SimSun" w:hAnsi="SimSun" w:cs="SimSun" w:hint="eastAsia"/>
          <w:szCs w:val="24"/>
        </w:rPr>
        <w:t xml:space="preserve"> Cargo.toml</w:t>
      </w:r>
      <w:r>
        <w:rPr>
          <w:rFonts w:ascii="SimSun" w:hAnsi="SimSun" w:cs="SimSun" w:hint="eastAsia"/>
          <w:szCs w:val="24"/>
        </w:rPr>
        <w:t>配置文件，</w:t>
      </w:r>
      <w:r>
        <w:rPr>
          <w:rFonts w:ascii="SimSun" w:hAnsi="SimSun" w:cs="SimSun" w:hint="eastAsia"/>
          <w:szCs w:val="24"/>
        </w:rPr>
        <w:t>Rust</w:t>
      </w:r>
      <w:r>
        <w:rPr>
          <w:rFonts w:ascii="SimSun" w:hAnsi="SimSun" w:cs="SimSun" w:hint="eastAsia"/>
          <w:szCs w:val="24"/>
        </w:rPr>
        <w:t>拥有一套完善的项目管理机制，单个完整的</w:t>
      </w:r>
      <w:r>
        <w:rPr>
          <w:rFonts w:ascii="SimSun" w:hAnsi="SimSun" w:cs="SimSun" w:hint="eastAsia"/>
          <w:szCs w:val="24"/>
        </w:rPr>
        <w:t>Rust</w:t>
      </w:r>
      <w:r>
        <w:rPr>
          <w:rFonts w:ascii="SimSun" w:hAnsi="SimSun" w:cs="SimSun" w:hint="eastAsia"/>
          <w:szCs w:val="24"/>
        </w:rPr>
        <w:t>项目被称为</w:t>
      </w:r>
      <w:r>
        <w:rPr>
          <w:rFonts w:ascii="SimSun" w:hAnsi="SimSun" w:cs="SimSun" w:hint="eastAsia"/>
          <w:szCs w:val="24"/>
        </w:rPr>
        <w:t>Crate</w:t>
      </w:r>
      <w:r>
        <w:rPr>
          <w:rFonts w:ascii="SimSun" w:hAnsi="SimSun" w:cs="SimSun" w:hint="eastAsia"/>
          <w:szCs w:val="24"/>
        </w:rPr>
        <w:t>，大多数</w:t>
      </w:r>
      <w:r>
        <w:rPr>
          <w:rFonts w:ascii="SimSun" w:hAnsi="SimSun" w:cs="SimSun" w:hint="eastAsia"/>
          <w:szCs w:val="24"/>
        </w:rPr>
        <w:t>Rust</w:t>
      </w:r>
      <w:r>
        <w:rPr>
          <w:rFonts w:ascii="SimSun" w:hAnsi="SimSun" w:cs="SimSun" w:hint="eastAsia"/>
          <w:szCs w:val="24"/>
        </w:rPr>
        <w:t>开发者们使用</w:t>
      </w:r>
      <w:r>
        <w:rPr>
          <w:rFonts w:ascii="SimSun" w:hAnsi="SimSun" w:cs="SimSun" w:hint="eastAsia"/>
          <w:szCs w:val="24"/>
        </w:rPr>
        <w:t xml:space="preserve"> Cargo</w:t>
      </w:r>
      <w:r>
        <w:rPr>
          <w:rFonts w:ascii="SimSun" w:hAnsi="SimSun" w:cs="SimSun" w:hint="eastAsia"/>
          <w:szCs w:val="24"/>
        </w:rPr>
        <w:t>来管理他们的</w:t>
      </w:r>
      <w:r>
        <w:rPr>
          <w:rFonts w:ascii="SimSun" w:hAnsi="SimSun" w:cs="SimSun" w:hint="eastAsia"/>
          <w:szCs w:val="24"/>
        </w:rPr>
        <w:t>Rust</w:t>
      </w:r>
      <w:r>
        <w:rPr>
          <w:rFonts w:ascii="SimSun" w:hAnsi="SimSun" w:cs="SimSun" w:hint="eastAsia"/>
          <w:szCs w:val="24"/>
        </w:rPr>
        <w:t>项目。</w:t>
      </w:r>
      <w:r>
        <w:rPr>
          <w:rFonts w:ascii="SimSun" w:hAnsi="SimSun" w:cs="SimSun" w:hint="eastAsia"/>
          <w:szCs w:val="24"/>
        </w:rPr>
        <w:t>Cargo</w:t>
      </w:r>
      <w:r>
        <w:rPr>
          <w:rFonts w:ascii="SimSun" w:hAnsi="SimSun" w:cs="SimSun" w:hint="eastAsia"/>
          <w:szCs w:val="24"/>
        </w:rPr>
        <w:t>可以处理很多任务，比如构建代码、下载依赖库，以及编译这些库。</w:t>
      </w:r>
      <w:r>
        <w:rPr>
          <w:rFonts w:ascii="SimSun" w:hAnsi="SimSun" w:cs="SimSun" w:hint="eastAsia"/>
          <w:szCs w:val="24"/>
        </w:rPr>
        <w:t>Cargo.toml</w:t>
      </w:r>
      <w:r>
        <w:rPr>
          <w:rFonts w:ascii="SimSun" w:hAnsi="SimSun" w:cs="SimSun" w:hint="eastAsia"/>
          <w:szCs w:val="24"/>
        </w:rPr>
        <w:t>是</w:t>
      </w:r>
      <w:r>
        <w:rPr>
          <w:rFonts w:ascii="SimSun" w:hAnsi="SimSun" w:cs="SimSun" w:hint="eastAsia"/>
          <w:szCs w:val="24"/>
        </w:rPr>
        <w:t>Cargo</w:t>
      </w:r>
      <w:r>
        <w:rPr>
          <w:rFonts w:ascii="SimSun" w:hAnsi="SimSun" w:cs="SimSun" w:hint="eastAsia"/>
          <w:szCs w:val="24"/>
        </w:rPr>
        <w:t>所用的，描述一个</w:t>
      </w:r>
      <w:r>
        <w:rPr>
          <w:rFonts w:ascii="SimSun" w:hAnsi="SimSun" w:cs="SimSun" w:hint="eastAsia"/>
          <w:szCs w:val="24"/>
        </w:rPr>
        <w:t>Crate</w:t>
      </w:r>
      <w:r>
        <w:rPr>
          <w:rFonts w:ascii="SimSun" w:hAnsi="SimSun" w:cs="SimSun" w:hint="eastAsia"/>
          <w:szCs w:val="24"/>
        </w:rPr>
        <w:t>的各类属性的文件，其内包含该</w:t>
      </w:r>
      <w:r>
        <w:rPr>
          <w:rFonts w:ascii="SimSun" w:hAnsi="SimSun" w:cs="SimSun" w:hint="eastAsia"/>
          <w:szCs w:val="24"/>
        </w:rPr>
        <w:t>Crate</w:t>
      </w:r>
      <w:r>
        <w:rPr>
          <w:rFonts w:ascii="SimSun" w:hAnsi="SimSun" w:cs="SimSun" w:hint="eastAsia"/>
          <w:szCs w:val="24"/>
        </w:rPr>
        <w:t>所引用的库，该</w:t>
      </w:r>
      <w:r>
        <w:rPr>
          <w:rFonts w:ascii="SimSun" w:hAnsi="SimSun" w:cs="SimSun" w:hint="eastAsia"/>
          <w:szCs w:val="24"/>
        </w:rPr>
        <w:t>Crate</w:t>
      </w:r>
      <w:r>
        <w:rPr>
          <w:rFonts w:ascii="SimSun" w:hAnsi="SimSun" w:cs="SimSun" w:hint="eastAsia"/>
          <w:szCs w:val="24"/>
        </w:rPr>
        <w:t>的可选功能（</w:t>
      </w:r>
      <w:r>
        <w:rPr>
          <w:rFonts w:ascii="SimSun" w:hAnsi="SimSun" w:cs="SimSun" w:hint="eastAsia"/>
          <w:szCs w:val="24"/>
        </w:rPr>
        <w:t>feature</w:t>
      </w:r>
      <w:r>
        <w:rPr>
          <w:rFonts w:ascii="SimSun" w:hAnsi="SimSun" w:cs="SimSun" w:hint="eastAsia"/>
          <w:szCs w:val="24"/>
        </w:rPr>
        <w:t>），及作者等信息。</w:t>
      </w:r>
    </w:p>
    <w:p w14:paraId="00A0DD42" w14:textId="77777777" w:rsidR="00E22E49" w:rsidRDefault="001C34A4">
      <w:pPr>
        <w:pStyle w:val="a"/>
        <w:numPr>
          <w:ilvl w:val="0"/>
          <w:numId w:val="5"/>
        </w:numPr>
        <w:ind w:firstLineChars="0"/>
        <w:rPr>
          <w:rFonts w:ascii="SimSun" w:hAnsi="SimSun" w:cs="SimSun"/>
          <w:szCs w:val="24"/>
        </w:rPr>
      </w:pPr>
      <w:r>
        <w:rPr>
          <w:rFonts w:ascii="SimSun" w:hAnsi="SimSun" w:cs="SimSun" w:hint="eastAsia"/>
          <w:szCs w:val="24"/>
        </w:rPr>
        <w:t xml:space="preserve"> Rust</w:t>
      </w:r>
      <w:r>
        <w:rPr>
          <w:rFonts w:ascii="SimSun" w:hAnsi="SimSun" w:cs="SimSun" w:hint="eastAsia"/>
          <w:szCs w:val="24"/>
        </w:rPr>
        <w:t>异步编程，其思想类似于传统的多线程</w:t>
      </w:r>
      <w:r>
        <w:rPr>
          <w:rFonts w:ascii="SimSun" w:hAnsi="SimSun" w:cs="SimSun" w:hint="eastAsia"/>
          <w:szCs w:val="24"/>
        </w:rPr>
        <w:t>/</w:t>
      </w:r>
      <w:r>
        <w:rPr>
          <w:rFonts w:ascii="SimSun" w:hAnsi="SimSun" w:cs="SimSun" w:hint="eastAsia"/>
          <w:szCs w:val="24"/>
        </w:rPr>
        <w:t>多进程编程，其主要目的是解决</w:t>
      </w:r>
      <w:r>
        <w:rPr>
          <w:rFonts w:ascii="SimSun" w:hAnsi="SimSun" w:cs="SimSun" w:hint="eastAsia"/>
          <w:szCs w:val="24"/>
        </w:rPr>
        <w:t>IO</w:t>
      </w:r>
      <w:r>
        <w:rPr>
          <w:rFonts w:ascii="SimSun" w:hAnsi="SimSun" w:cs="SimSun" w:hint="eastAsia"/>
          <w:szCs w:val="24"/>
        </w:rPr>
        <w:t>所带来的高额延迟开销，在当前代码片段因</w:t>
      </w:r>
      <w:r>
        <w:rPr>
          <w:rFonts w:ascii="SimSun" w:hAnsi="SimSun" w:cs="SimSun" w:hint="eastAsia"/>
          <w:szCs w:val="24"/>
        </w:rPr>
        <w:t>IO</w:t>
      </w:r>
      <w:r>
        <w:rPr>
          <w:rFonts w:ascii="SimSun" w:hAnsi="SimSun" w:cs="SimSun" w:hint="eastAsia"/>
          <w:szCs w:val="24"/>
        </w:rPr>
        <w:t>而进入阻塞时，主动将资源让出，转而去执行其他与当前</w:t>
      </w:r>
      <w:r>
        <w:rPr>
          <w:rFonts w:ascii="SimSun" w:hAnsi="SimSun" w:cs="SimSun" w:hint="eastAsia"/>
          <w:szCs w:val="24"/>
        </w:rPr>
        <w:t>IO</w:t>
      </w:r>
      <w:r>
        <w:rPr>
          <w:rFonts w:ascii="SimSun" w:hAnsi="SimSun" w:cs="SimSun" w:hint="eastAsia"/>
          <w:szCs w:val="24"/>
        </w:rPr>
        <w:t>资源不直接相关的可执行代码段，大大提升了编程灵活性。</w:t>
      </w:r>
      <w:r>
        <w:rPr>
          <w:rFonts w:ascii="SimSun" w:hAnsi="SimSun" w:cs="SimSun" w:hint="eastAsia"/>
          <w:szCs w:val="24"/>
        </w:rPr>
        <w:t>Rust</w:t>
      </w:r>
      <w:r>
        <w:rPr>
          <w:rFonts w:ascii="SimSun" w:hAnsi="SimSun" w:cs="SimSun" w:hint="eastAsia"/>
          <w:szCs w:val="24"/>
        </w:rPr>
        <w:t>的异步编程采用的是无栈协程的思想，其将异步代码段组织为可嵌套的</w:t>
      </w:r>
      <w:r>
        <w:rPr>
          <w:rFonts w:ascii="SimSun" w:hAnsi="SimSun" w:cs="SimSun" w:hint="eastAsia"/>
          <w:szCs w:val="24"/>
        </w:rPr>
        <w:t>Future</w:t>
      </w:r>
      <w:r>
        <w:rPr>
          <w:rFonts w:ascii="SimSun" w:hAnsi="SimSun" w:cs="SimSun" w:hint="eastAsia"/>
          <w:szCs w:val="24"/>
        </w:rPr>
        <w:t>，</w:t>
      </w:r>
      <w:r>
        <w:rPr>
          <w:rFonts w:ascii="SimSun" w:hAnsi="SimSun" w:cs="SimSun" w:hint="eastAsia"/>
          <w:szCs w:val="24"/>
        </w:rPr>
        <w:t>Future</w:t>
      </w:r>
      <w:r>
        <w:rPr>
          <w:rFonts w:ascii="SimSun" w:hAnsi="SimSun" w:cs="SimSun" w:hint="eastAsia"/>
          <w:szCs w:val="24"/>
        </w:rPr>
        <w:t>并不会主动执行自己，而是要由外部去执行。</w:t>
      </w:r>
      <w:r>
        <w:rPr>
          <w:rFonts w:ascii="SimSun" w:hAnsi="SimSun" w:cs="SimSun" w:hint="eastAsia"/>
          <w:szCs w:val="24"/>
        </w:rPr>
        <w:t>Future</w:t>
      </w:r>
      <w:r>
        <w:rPr>
          <w:rFonts w:ascii="SimSun" w:hAnsi="SimSun" w:cs="SimSun" w:hint="eastAsia"/>
          <w:szCs w:val="24"/>
        </w:rPr>
        <w:t>本身封装为状态机，如图</w:t>
      </w:r>
      <w:r>
        <w:rPr>
          <w:rFonts w:ascii="SimSun" w:hAnsi="SimSun" w:cs="SimSun" w:hint="eastAsia"/>
          <w:szCs w:val="24"/>
        </w:rPr>
        <w:t>2.3</w:t>
      </w:r>
      <w:r>
        <w:rPr>
          <w:rFonts w:ascii="SimSun" w:hAnsi="SimSun" w:cs="SimSun" w:hint="eastAsia"/>
          <w:szCs w:val="24"/>
        </w:rPr>
        <w:t>所示，当</w:t>
      </w:r>
      <w:r>
        <w:rPr>
          <w:rFonts w:ascii="SimSun" w:hAnsi="SimSun" w:cs="SimSun" w:hint="eastAsia"/>
          <w:szCs w:val="24"/>
        </w:rPr>
        <w:t>Future</w:t>
      </w:r>
      <w:r>
        <w:rPr>
          <w:rFonts w:ascii="SimSun" w:hAnsi="SimSun" w:cs="SimSun" w:hint="eastAsia"/>
          <w:szCs w:val="24"/>
        </w:rPr>
        <w:t>由于</w:t>
      </w:r>
      <w:r>
        <w:rPr>
          <w:rFonts w:ascii="SimSun" w:hAnsi="SimSun" w:cs="SimSun" w:hint="eastAsia"/>
          <w:szCs w:val="24"/>
        </w:rPr>
        <w:t>IO</w:t>
      </w:r>
      <w:r>
        <w:rPr>
          <w:rFonts w:ascii="SimSun" w:hAnsi="SimSun" w:cs="SimSun" w:hint="eastAsia"/>
          <w:szCs w:val="24"/>
        </w:rPr>
        <w:t>而进入阻塞时，便将自身的状态转为</w:t>
      </w:r>
      <w:r>
        <w:rPr>
          <w:rFonts w:ascii="SimSun" w:hAnsi="SimSun" w:cs="SimSun" w:hint="eastAsia"/>
          <w:szCs w:val="24"/>
        </w:rPr>
        <w:t>Pending</w:t>
      </w:r>
      <w:r>
        <w:rPr>
          <w:rFonts w:ascii="SimSun" w:hAnsi="SimSun" w:cs="SimSun" w:hint="eastAsia"/>
          <w:szCs w:val="24"/>
        </w:rPr>
        <w:t>，外部的调用者便会将该</w:t>
      </w:r>
      <w:r>
        <w:rPr>
          <w:rFonts w:ascii="SimSun" w:hAnsi="SimSun" w:cs="SimSun" w:hint="eastAsia"/>
          <w:szCs w:val="24"/>
        </w:rPr>
        <w:t>Future</w:t>
      </w:r>
      <w:r>
        <w:rPr>
          <w:rFonts w:ascii="SimSun" w:hAnsi="SimSun" w:cs="SimSun" w:hint="eastAsia"/>
          <w:szCs w:val="24"/>
        </w:rPr>
        <w:t>暂存起来，转而去执行其他</w:t>
      </w:r>
      <w:r>
        <w:rPr>
          <w:rFonts w:ascii="SimSun" w:hAnsi="SimSun" w:cs="SimSun" w:hint="eastAsia"/>
          <w:szCs w:val="24"/>
        </w:rPr>
        <w:t>Future</w:t>
      </w:r>
      <w:r>
        <w:rPr>
          <w:rFonts w:ascii="SimSun" w:hAnsi="SimSun" w:cs="SimSun" w:hint="eastAsia"/>
          <w:szCs w:val="24"/>
        </w:rPr>
        <w:t>，当时机来临时，回来执行可继续执行的</w:t>
      </w:r>
      <w:r>
        <w:rPr>
          <w:rFonts w:ascii="SimSun" w:hAnsi="SimSun" w:cs="SimSun" w:hint="eastAsia"/>
          <w:szCs w:val="24"/>
        </w:rPr>
        <w:t>Future</w:t>
      </w:r>
      <w:r>
        <w:rPr>
          <w:rFonts w:ascii="SimSun" w:hAnsi="SimSun" w:cs="SimSun" w:hint="eastAsia"/>
          <w:szCs w:val="24"/>
        </w:rPr>
        <w:t>。</w:t>
      </w:r>
    </w:p>
    <w:p w14:paraId="00A0DD43" w14:textId="77777777" w:rsidR="00E22E49" w:rsidRDefault="001C34A4">
      <w:pPr>
        <w:pStyle w:val="a"/>
        <w:ind w:firstLine="480"/>
      </w:pPr>
      <w:r>
        <w:rPr>
          <w:rFonts w:hint="eastAsia"/>
        </w:rPr>
        <w:tab/>
      </w:r>
      <w:r>
        <w:rPr>
          <w:rFonts w:hint="eastAsia"/>
        </w:rPr>
        <w:t>调用者可以是一个封装好的运行时——类似于操作系统中的任务调度器，或者</w:t>
      </w:r>
      <w:r>
        <w:rPr>
          <w:rFonts w:hint="eastAsia"/>
        </w:rPr>
        <w:tab/>
      </w:r>
      <w:r>
        <w:rPr>
          <w:rFonts w:hint="eastAsia"/>
        </w:rPr>
        <w:t>也可以通过良好的设计，使得外部调用者以阻塞的方式执行最上层的</w:t>
      </w:r>
      <w:r>
        <w:rPr>
          <w:rFonts w:hint="eastAsia"/>
        </w:rPr>
        <w:t>Future</w:t>
      </w:r>
      <w:r>
        <w:rPr>
          <w:rFonts w:hint="eastAsia"/>
        </w:rPr>
        <w:t>。</w:t>
      </w:r>
    </w:p>
    <w:p w14:paraId="00A0DD44" w14:textId="77777777" w:rsidR="00E22E49" w:rsidRDefault="00E22E49">
      <w:pPr>
        <w:pStyle w:val="a"/>
        <w:ind w:firstLine="480"/>
      </w:pPr>
    </w:p>
    <w:p w14:paraId="00A0DD45" w14:textId="77777777" w:rsidR="00E22E49" w:rsidRDefault="001C34A4">
      <w:pPr>
        <w:jc w:val="center"/>
      </w:pPr>
      <w:r>
        <w:rPr>
          <w:rFonts w:hint="eastAsia"/>
          <w:noProof/>
        </w:rPr>
        <w:drawing>
          <wp:inline distT="0" distB="0" distL="114300" distR="114300" wp14:anchorId="00A0DF1E" wp14:editId="00A0DF1F">
            <wp:extent cx="4911725" cy="3938270"/>
            <wp:effectExtent l="0" t="0" r="3175" b="5080"/>
            <wp:docPr id="11" name="图片 11" descr="embassy_exec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mbassy_executor"/>
                    <pic:cNvPicPr>
                      <a:picLocks noChangeAspect="1"/>
                    </pic:cNvPicPr>
                  </pic:nvPicPr>
                  <pic:blipFill>
                    <a:blip r:embed="rId18"/>
                    <a:stretch>
                      <a:fillRect/>
                    </a:stretch>
                  </pic:blipFill>
                  <pic:spPr>
                    <a:xfrm>
                      <a:off x="0" y="0"/>
                      <a:ext cx="4911725" cy="3938270"/>
                    </a:xfrm>
                    <a:prstGeom prst="rect">
                      <a:avLst/>
                    </a:prstGeom>
                  </pic:spPr>
                </pic:pic>
              </a:graphicData>
            </a:graphic>
          </wp:inline>
        </w:drawing>
      </w:r>
    </w:p>
    <w:p w14:paraId="00A0DD46" w14:textId="77777777" w:rsidR="00E22E49" w:rsidRDefault="001C34A4">
      <w:pPr>
        <w:pStyle w:val="Caption"/>
      </w:pPr>
      <w:r>
        <w:t>图</w:t>
      </w:r>
      <w:r>
        <w:t xml:space="preserve">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Rust</w:t>
      </w:r>
      <w:r>
        <w:rPr>
          <w:rFonts w:hint="eastAsia"/>
        </w:rPr>
        <w:t>的异步执行模型</w:t>
      </w:r>
    </w:p>
    <w:p w14:paraId="00A0DD47" w14:textId="77777777" w:rsidR="00E22E49" w:rsidRDefault="001C34A4">
      <w:pPr>
        <w:pStyle w:val="Heading2"/>
        <w:spacing w:before="156"/>
      </w:pPr>
      <w:bookmarkStart w:id="35" w:name="_Toc26780"/>
      <w:r>
        <w:rPr>
          <w:rFonts w:hint="eastAsia"/>
          <w:lang w:val="en-US"/>
        </w:rPr>
        <w:t>系统各模块具体的技术研究</w:t>
      </w:r>
      <w:bookmarkEnd w:id="35"/>
    </w:p>
    <w:p w14:paraId="00A0DD48" w14:textId="77777777" w:rsidR="00E22E49" w:rsidRDefault="001C34A4">
      <w:pPr>
        <w:pStyle w:val="Heading3"/>
      </w:pPr>
      <w:bookmarkStart w:id="36" w:name="_Toc5289"/>
      <w:r>
        <w:rPr>
          <w:rFonts w:hint="eastAsia"/>
          <w:lang w:val="en-US"/>
        </w:rPr>
        <w:t>主机驱动层的技术细节</w:t>
      </w:r>
      <w:bookmarkEnd w:id="36"/>
    </w:p>
    <w:p w14:paraId="00A0DD49" w14:textId="77777777" w:rsidR="00E22E49" w:rsidRDefault="001C34A4">
      <w:pPr>
        <w:numPr>
          <w:ilvl w:val="0"/>
          <w:numId w:val="8"/>
        </w:numPr>
        <w:rPr>
          <w:rFonts w:ascii="SimSun" w:hAnsi="SimSun" w:cs="SimSun"/>
          <w:sz w:val="24"/>
          <w:szCs w:val="24"/>
        </w:rPr>
      </w:pPr>
      <w:r>
        <w:rPr>
          <w:rFonts w:ascii="SimSun" w:hAnsi="SimSun" w:cs="SimSun" w:hint="eastAsia"/>
          <w:sz w:val="24"/>
          <w:szCs w:val="24"/>
        </w:rPr>
        <w:t>XHCI</w:t>
      </w:r>
      <w:r>
        <w:rPr>
          <w:rFonts w:ascii="SimSun" w:hAnsi="SimSun" w:cs="SimSun" w:hint="eastAsia"/>
          <w:sz w:val="24"/>
          <w:szCs w:val="24"/>
        </w:rPr>
        <w:t>主机控制器</w:t>
      </w:r>
    </w:p>
    <w:p w14:paraId="00A0DD4A" w14:textId="77777777" w:rsidR="00E22E49" w:rsidRDefault="001C34A4">
      <w:pPr>
        <w:pStyle w:val="a"/>
        <w:ind w:firstLine="480"/>
      </w:pPr>
      <w:r>
        <w:t>XHCI</w:t>
      </w:r>
      <w:r>
        <w:rPr>
          <w:rFonts w:hint="eastAsia"/>
        </w:rPr>
        <w:t>（</w:t>
      </w:r>
      <w:r>
        <w:t>eXtensible Host Controller Interface</w:t>
      </w:r>
      <w:r>
        <w:rPr>
          <w:rFonts w:hint="eastAsia"/>
        </w:rPr>
        <w:t>）是目前主流的</w:t>
      </w:r>
      <w:r>
        <w:t>USB HOST</w:t>
      </w:r>
      <w:r>
        <w:rPr>
          <w:rFonts w:hint="eastAsia"/>
        </w:rPr>
        <w:t>控制器标准，其作为第三代</w:t>
      </w:r>
      <w:r>
        <w:t>USB</w:t>
      </w:r>
      <w:r>
        <w:rPr>
          <w:rFonts w:hint="eastAsia"/>
        </w:rPr>
        <w:t>主机控制器被设计出来，并向下兼容</w:t>
      </w:r>
      <w:r>
        <w:t>USB1.0/USB2.0</w:t>
      </w:r>
      <w:r>
        <w:rPr>
          <w:rFonts w:hint="eastAsia"/>
        </w:rPr>
        <w:t>规范。其设计使得上层</w:t>
      </w:r>
      <w:r>
        <w:t>USB</w:t>
      </w:r>
      <w:r>
        <w:rPr>
          <w:rFonts w:hint="eastAsia"/>
        </w:rPr>
        <w:t>驱动的部分与</w:t>
      </w:r>
      <w:r>
        <w:t>XHCI</w:t>
      </w:r>
      <w:r>
        <w:rPr>
          <w:rFonts w:hint="eastAsia"/>
        </w:rPr>
        <w:t>控制器本身的驱动解耦，提高了灵活性。同时</w:t>
      </w:r>
      <w:r>
        <w:t>XHCI</w:t>
      </w:r>
      <w:r>
        <w:rPr>
          <w:rFonts w:hint="eastAsia"/>
        </w:rPr>
        <w:t>从逻辑上是事件驱动的，对高</w:t>
      </w:r>
      <w:r>
        <w:t>IO</w:t>
      </w:r>
      <w:r>
        <w:rPr>
          <w:rFonts w:hint="eastAsia"/>
        </w:rPr>
        <w:t>，高并发的情况更为友好。杨志荣等人</w:t>
      </w:r>
      <w:r>
        <w:rPr>
          <w:vertAlign w:val="superscript"/>
        </w:rPr>
        <w:t>[5]</w:t>
      </w:r>
      <w:r>
        <w:rPr>
          <w:rFonts w:hint="eastAsia"/>
        </w:rPr>
        <w:t>介绍</w:t>
      </w:r>
      <w:r>
        <w:rPr>
          <w:rFonts w:hint="eastAsia"/>
        </w:rPr>
        <w:lastRenderedPageBreak/>
        <w:t>了</w:t>
      </w:r>
      <w:r>
        <w:t>FPGA</w:t>
      </w:r>
      <w:r>
        <w:rPr>
          <w:rFonts w:hint="eastAsia"/>
        </w:rPr>
        <w:t>的</w:t>
      </w:r>
      <w:r>
        <w:t>xHCI</w:t>
      </w:r>
      <w:r>
        <w:rPr>
          <w:rFonts w:hint="eastAsia"/>
        </w:rPr>
        <w:t>协议软核</w:t>
      </w:r>
      <w:r>
        <w:t>IP</w:t>
      </w:r>
      <w:r>
        <w:rPr>
          <w:rFonts w:hint="eastAsia"/>
        </w:rPr>
        <w:t>设计及其应用，这为理解</w:t>
      </w:r>
      <w:r>
        <w:t>USB</w:t>
      </w:r>
      <w:r>
        <w:rPr>
          <w:rFonts w:hint="eastAsia"/>
        </w:rPr>
        <w:t>主机控制器接口提供了基础。</w:t>
      </w:r>
      <w:r>
        <w:t>C. Wang</w:t>
      </w:r>
      <w:r>
        <w:rPr>
          <w:rFonts w:hint="eastAsia"/>
        </w:rPr>
        <w:t>探讨了通过多线程编程分析硬件和软件并行性的局限性</w:t>
      </w:r>
      <w:r>
        <w:rPr>
          <w:vertAlign w:val="superscript"/>
        </w:rPr>
        <w:t>[6]</w:t>
      </w:r>
      <w:r>
        <w:rPr>
          <w:rFonts w:hint="eastAsia"/>
        </w:rPr>
        <w:t>，这对优化</w:t>
      </w:r>
      <w:r>
        <w:t>USB</w:t>
      </w:r>
      <w:r>
        <w:rPr>
          <w:rFonts w:hint="eastAsia"/>
        </w:rPr>
        <w:t>数据传输机制具有指导作用。张帅林在其博士论文中详细描述了基于嵌入式处理器的高性能中间件软件的设计与实现</w:t>
      </w:r>
      <w:r>
        <w:rPr>
          <w:vertAlign w:val="superscript"/>
        </w:rPr>
        <w:t>[7]</w:t>
      </w:r>
      <w:r>
        <w:rPr>
          <w:rFonts w:hint="eastAsia"/>
        </w:rPr>
        <w:t>，这对于提升</w:t>
      </w:r>
      <w:r>
        <w:t>USB</w:t>
      </w:r>
      <w:r>
        <w:rPr>
          <w:rFonts w:hint="eastAsia"/>
        </w:rPr>
        <w:t>驱动的整体性能至关重要。</w:t>
      </w:r>
      <w:r>
        <w:rPr>
          <w:rFonts w:hint="eastAsia"/>
        </w:rPr>
        <w:t>刘巍与黄智勇研究了</w:t>
      </w:r>
      <w:r>
        <w:t>DDS</w:t>
      </w:r>
      <w:r>
        <w:rPr>
          <w:rFonts w:hint="eastAsia"/>
        </w:rPr>
        <w:t>中间件的跨平台实现与优化技术</w:t>
      </w:r>
      <w:r>
        <w:rPr>
          <w:vertAlign w:val="superscript"/>
        </w:rPr>
        <w:t>[8]</w:t>
      </w:r>
      <w:r>
        <w:rPr>
          <w:rFonts w:hint="eastAsia"/>
        </w:rPr>
        <w:t>，为构建高效稳定的驱动组件提供了参考。王硕与胡飞的工作则集中在基于数据发布订阅服务的嵌入式通信中间件设计上</w:t>
      </w:r>
      <w:r>
        <w:rPr>
          <w:vertAlign w:val="superscript"/>
        </w:rPr>
        <w:t>[9]</w:t>
      </w:r>
      <w:r>
        <w:rPr>
          <w:rFonts w:hint="eastAsia"/>
        </w:rPr>
        <w:t>，有助于探索事件驱动模型在</w:t>
      </w:r>
      <w:r>
        <w:t>USB</w:t>
      </w:r>
      <w:r>
        <w:rPr>
          <w:rFonts w:hint="eastAsia"/>
        </w:rPr>
        <w:t>驱动中的应用。</w:t>
      </w:r>
    </w:p>
    <w:p w14:paraId="00A0DD4B" w14:textId="77777777" w:rsidR="00E22E49" w:rsidRDefault="001C34A4">
      <w:pPr>
        <w:pStyle w:val="a"/>
        <w:ind w:firstLine="480"/>
      </w:pPr>
      <w:r>
        <w:rPr>
          <w:rFonts w:hint="eastAsia"/>
        </w:rPr>
        <w:t>XHCI</w:t>
      </w:r>
      <w:r>
        <w:rPr>
          <w:rFonts w:hint="eastAsia"/>
        </w:rPr>
        <w:t>控制器设计的核心理念就是事件驱动与状态机。其工作是围绕三种环形缓冲区与本身的状态展开的，即事件环，控制环与传输环。在这三种环中，传输的信息被封装为一个个的</w:t>
      </w:r>
      <w:r>
        <w:rPr>
          <w:rFonts w:hint="eastAsia"/>
        </w:rPr>
        <w:t>TRB(Transfer Request Block)</w:t>
      </w:r>
      <w:r>
        <w:rPr>
          <w:rFonts w:hint="eastAsia"/>
        </w:rPr>
        <w:t>，其工作逻辑可简要的概括为：</w:t>
      </w:r>
    </w:p>
    <w:p w14:paraId="00A0DD4C" w14:textId="77777777" w:rsidR="00E22E49" w:rsidRDefault="001C34A4">
      <w:pPr>
        <w:pStyle w:val="a"/>
        <w:numPr>
          <w:ilvl w:val="1"/>
          <w:numId w:val="9"/>
        </w:numPr>
        <w:ind w:firstLine="480"/>
        <w:rPr>
          <w:rFonts w:ascii="SimSun" w:hAnsi="SimSun" w:cs="SimSun"/>
          <w:szCs w:val="24"/>
        </w:rPr>
      </w:pPr>
      <w:r>
        <w:rPr>
          <w:rFonts w:ascii="SimSun" w:hAnsi="SimSun" w:cs="SimSun" w:hint="eastAsia"/>
          <w:szCs w:val="24"/>
        </w:rPr>
        <w:t>控制环内容纳改变主机控制器本身状态的</w:t>
      </w:r>
      <w:r>
        <w:rPr>
          <w:rFonts w:ascii="SimSun" w:hAnsi="SimSun" w:cs="SimSun" w:hint="eastAsia"/>
          <w:szCs w:val="24"/>
        </w:rPr>
        <w:t>TRB</w:t>
      </w:r>
      <w:r>
        <w:rPr>
          <w:rFonts w:ascii="SimSun" w:hAnsi="SimSun" w:cs="SimSun" w:hint="eastAsia"/>
          <w:szCs w:val="24"/>
        </w:rPr>
        <w:t>请求。</w:t>
      </w:r>
    </w:p>
    <w:p w14:paraId="00A0DD4D" w14:textId="77777777" w:rsidR="00E22E49" w:rsidRDefault="001C34A4">
      <w:pPr>
        <w:pStyle w:val="a"/>
        <w:numPr>
          <w:ilvl w:val="1"/>
          <w:numId w:val="9"/>
        </w:numPr>
        <w:ind w:firstLine="480"/>
        <w:rPr>
          <w:rFonts w:ascii="SimSun" w:hAnsi="SimSun" w:cs="SimSun"/>
          <w:szCs w:val="24"/>
        </w:rPr>
      </w:pPr>
      <w:r>
        <w:rPr>
          <w:rFonts w:ascii="SimSun" w:hAnsi="SimSun" w:cs="SimSun" w:hint="eastAsia"/>
          <w:szCs w:val="24"/>
        </w:rPr>
        <w:t>传输环容纳主机端所发起的</w:t>
      </w:r>
      <w:r>
        <w:rPr>
          <w:rFonts w:ascii="SimSun" w:hAnsi="SimSun" w:cs="SimSun" w:hint="eastAsia"/>
          <w:szCs w:val="24"/>
        </w:rPr>
        <w:t>USB</w:t>
      </w:r>
      <w:r>
        <w:rPr>
          <w:rFonts w:ascii="SimSun" w:hAnsi="SimSun" w:cs="SimSun" w:hint="eastAsia"/>
          <w:szCs w:val="24"/>
        </w:rPr>
        <w:t>传输请求，每个设备的每个端点都有一个传输环。</w:t>
      </w:r>
    </w:p>
    <w:p w14:paraId="00A0DD4E" w14:textId="77777777" w:rsidR="00E22E49" w:rsidRDefault="001C34A4">
      <w:pPr>
        <w:pStyle w:val="a"/>
        <w:numPr>
          <w:ilvl w:val="1"/>
          <w:numId w:val="9"/>
        </w:numPr>
        <w:ind w:firstLine="480"/>
        <w:rPr>
          <w:rFonts w:ascii="SimSun" w:hAnsi="SimSun" w:cs="SimSun"/>
          <w:szCs w:val="24"/>
        </w:rPr>
      </w:pPr>
      <w:r>
        <w:rPr>
          <w:rFonts w:ascii="SimSun" w:hAnsi="SimSun" w:cs="SimSun" w:hint="eastAsia"/>
          <w:szCs w:val="24"/>
        </w:rPr>
        <w:t>当向环内填充好了请求之后，置位门铃寄存器（</w:t>
      </w:r>
      <w:r>
        <w:rPr>
          <w:rFonts w:ascii="SimSun" w:hAnsi="SimSun" w:cs="SimSun" w:hint="eastAsia"/>
          <w:szCs w:val="24"/>
        </w:rPr>
        <w:t>Doorbell Register</w:t>
      </w:r>
      <w:r>
        <w:rPr>
          <w:rFonts w:ascii="SimSun" w:hAnsi="SimSun" w:cs="SimSun" w:hint="eastAsia"/>
          <w:szCs w:val="24"/>
        </w:rPr>
        <w:t>）以通知主机控制器开始处理这一轮请求</w:t>
      </w:r>
      <w:r>
        <w:rPr>
          <w:rStyle w:val="CommentReference"/>
          <w:rFonts w:ascii="SimSun" w:hAnsi="SimSun" w:cs="SimSun" w:hint="eastAsia"/>
          <w:sz w:val="24"/>
          <w:szCs w:val="24"/>
        </w:rPr>
        <w:t>。</w:t>
      </w:r>
    </w:p>
    <w:p w14:paraId="00A0DD4F" w14:textId="77777777" w:rsidR="00E22E49" w:rsidRDefault="001C34A4">
      <w:pPr>
        <w:pStyle w:val="a"/>
        <w:numPr>
          <w:ilvl w:val="1"/>
          <w:numId w:val="9"/>
        </w:numPr>
        <w:ind w:firstLine="480"/>
        <w:rPr>
          <w:rFonts w:ascii="SimSun" w:hAnsi="SimSun" w:cs="SimSun"/>
          <w:szCs w:val="24"/>
        </w:rPr>
      </w:pPr>
      <w:r>
        <w:rPr>
          <w:rFonts w:ascii="SimSun" w:hAnsi="SimSun" w:cs="SimSun" w:hint="eastAsia"/>
          <w:szCs w:val="24"/>
        </w:rPr>
        <w:t>当某个请求完成时，主机向事件环填充一个标志着请求处理结果的</w:t>
      </w:r>
      <w:r>
        <w:rPr>
          <w:rFonts w:ascii="SimSun" w:hAnsi="SimSun" w:cs="SimSun" w:hint="eastAsia"/>
          <w:szCs w:val="24"/>
        </w:rPr>
        <w:t>TRB</w:t>
      </w:r>
      <w:r>
        <w:rPr>
          <w:rFonts w:ascii="SimSun" w:hAnsi="SimSun" w:cs="SimSun" w:hint="eastAsia"/>
          <w:szCs w:val="24"/>
        </w:rPr>
        <w:t>，如果配置了中断寄存器且请求时要求以中断的形式进行通知，则通过中断唤醒对应的事件处理程序，否则，由程序负责</w:t>
      </w:r>
      <w:r>
        <w:rPr>
          <w:rFonts w:ascii="SimSun" w:hAnsi="SimSun" w:cs="SimSun" w:hint="eastAsia"/>
          <w:szCs w:val="24"/>
        </w:rPr>
        <w:lastRenderedPageBreak/>
        <w:t>轮询并处理事件环中的新事件。</w:t>
      </w:r>
    </w:p>
    <w:p w14:paraId="00A0DD50" w14:textId="77777777" w:rsidR="00E22E49" w:rsidRDefault="001C34A4">
      <w:pPr>
        <w:numPr>
          <w:ilvl w:val="0"/>
          <w:numId w:val="8"/>
        </w:numPr>
        <w:rPr>
          <w:rFonts w:ascii="SimSun" w:hAnsi="SimSun" w:cs="SimSun"/>
          <w:sz w:val="24"/>
          <w:szCs w:val="24"/>
        </w:rPr>
      </w:pPr>
      <w:r>
        <w:rPr>
          <w:rFonts w:ascii="SimSun" w:hAnsi="SimSun" w:cs="SimSun" w:hint="eastAsia"/>
          <w:sz w:val="24"/>
          <w:szCs w:val="24"/>
        </w:rPr>
        <w:t>驱动无关的设备实例</w:t>
      </w:r>
    </w:p>
    <w:p w14:paraId="00A0DD51" w14:textId="77777777" w:rsidR="00E22E49" w:rsidRDefault="001C34A4">
      <w:pPr>
        <w:pStyle w:val="a"/>
        <w:ind w:firstLine="480"/>
      </w:pPr>
      <w:r>
        <w:t>如前</w:t>
      </w:r>
      <w:r>
        <w:rPr>
          <w:rFonts w:hint="eastAsia"/>
        </w:rPr>
        <w:t>文</w:t>
      </w:r>
      <w:r>
        <w:t>所述，驱动无关的设备实例位于</w:t>
      </w:r>
      <w:r>
        <w:t>USB</w:t>
      </w:r>
      <w:r>
        <w:t>驱动层与主机驱动层之间。对于</w:t>
      </w:r>
      <w:r>
        <w:t>USB</w:t>
      </w:r>
      <w:r>
        <w:t>驱动层而言，</w:t>
      </w:r>
      <w:r>
        <w:t>USB</w:t>
      </w:r>
      <w:r>
        <w:t>主机</w:t>
      </w:r>
      <w:r>
        <w:rPr>
          <w:rFonts w:hint="eastAsia"/>
        </w:rPr>
        <w:t>所做的工作是透明</w:t>
      </w:r>
      <w:r>
        <w:t>的。所有请求均被导入设备实例的缓冲区。在本系统架构中，每个设备实例均维护一个环形缓冲区。设备实例在此扮演生产者（</w:t>
      </w:r>
      <w:r>
        <w:t>Producer</w:t>
      </w:r>
      <w:r>
        <w:t>）的角色，而主机驱动层则承担消费者（</w:t>
      </w:r>
      <w:r>
        <w:t>Consumer</w:t>
      </w:r>
      <w:r>
        <w:t>）的角色。主机驱动层定期</w:t>
      </w:r>
      <w:r>
        <w:rPr>
          <w:rFonts w:hint="eastAsia"/>
        </w:rPr>
        <w:t>的</w:t>
      </w:r>
      <w:r>
        <w:t>从</w:t>
      </w:r>
      <w:r>
        <w:rPr>
          <w:rFonts w:hint="eastAsia"/>
        </w:rPr>
        <w:t>各个</w:t>
      </w:r>
      <w:r>
        <w:t>设备实例中获取设备请求，并集中处理。设备实例</w:t>
      </w:r>
      <w:r>
        <w:rPr>
          <w:rFonts w:hint="eastAsia"/>
        </w:rPr>
        <w:t>也</w:t>
      </w:r>
      <w:r>
        <w:t>保存</w:t>
      </w:r>
      <w:r>
        <w:t>USB</w:t>
      </w:r>
      <w:r>
        <w:t>设备的描述符信息，各个</w:t>
      </w:r>
      <w:r>
        <w:t>USB</w:t>
      </w:r>
      <w:r>
        <w:t>驱动正是基于这些描述符信息开发的，并且每个驱动仅</w:t>
      </w:r>
      <w:r>
        <w:rPr>
          <w:rFonts w:hint="eastAsia"/>
        </w:rPr>
        <w:t>引用</w:t>
      </w:r>
      <w:r>
        <w:t>描述符中与自己功能相关的接口部分，这些接口部分彼此之间独立，互不干扰。这种设计确保了即使有若干特定的驱动模块发生崩溃，也不会对整个</w:t>
      </w:r>
      <w:r>
        <w:t>USB</w:t>
      </w:r>
      <w:r>
        <w:t>子系统的稳定运行造成影响。</w:t>
      </w:r>
      <w:r>
        <w:rPr>
          <w:rFonts w:hint="eastAsia"/>
        </w:rPr>
        <w:t>之所以仅保存一份描述符树，其原因在于描述符树往往会很大，复制会产生很多额外的开销，并且描述符树本身不会被变动，在逻辑上属于常量。</w:t>
      </w:r>
    </w:p>
    <w:p w14:paraId="00A0DD52" w14:textId="77777777" w:rsidR="00E22E49" w:rsidRDefault="001C34A4">
      <w:pPr>
        <w:numPr>
          <w:ilvl w:val="0"/>
          <w:numId w:val="8"/>
        </w:numPr>
        <w:rPr>
          <w:rFonts w:ascii="SimSun" w:hAnsi="SimSun" w:cs="SimSun"/>
          <w:sz w:val="24"/>
          <w:szCs w:val="24"/>
        </w:rPr>
      </w:pPr>
      <w:r>
        <w:rPr>
          <w:rFonts w:ascii="SimSun" w:hAnsi="SimSun" w:cs="SimSun" w:hint="eastAsia"/>
          <w:sz w:val="24"/>
          <w:szCs w:val="24"/>
        </w:rPr>
        <w:t>需要不断发起请求的特殊事务</w:t>
      </w:r>
    </w:p>
    <w:p w14:paraId="00A0DD53" w14:textId="77777777" w:rsidR="00E22E49" w:rsidRDefault="001C34A4">
      <w:pPr>
        <w:pStyle w:val="a"/>
        <w:ind w:firstLine="480"/>
      </w:pPr>
      <w:r>
        <w:t>在</w:t>
      </w:r>
      <w:r>
        <w:t>USB</w:t>
      </w:r>
      <w:r>
        <w:t>技术的应用范畴内，众多上层功能协议</w:t>
      </w:r>
      <w:r>
        <w:rPr>
          <w:rFonts w:hint="eastAsia"/>
        </w:rPr>
        <w:t>常常</w:t>
      </w:r>
      <w:r>
        <w:t>表现出一</w:t>
      </w:r>
      <w:r>
        <w:rPr>
          <w:rFonts w:hint="eastAsia"/>
        </w:rPr>
        <w:t>些相同</w:t>
      </w:r>
      <w:r>
        <w:t>的需求</w:t>
      </w:r>
      <w:r>
        <w:rPr>
          <w:rFonts w:hint="eastAsia"/>
        </w:rPr>
        <w:t>。</w:t>
      </w:r>
      <w:r>
        <w:t>以</w:t>
      </w:r>
      <w:r>
        <w:rPr>
          <w:rFonts w:hint="eastAsia"/>
        </w:rPr>
        <w:t>HID</w:t>
      </w:r>
      <w:r>
        <w:rPr>
          <w:rFonts w:hint="eastAsia"/>
        </w:rPr>
        <w:t>协议</w:t>
      </w:r>
      <w:r>
        <w:t>为例，</w:t>
      </w:r>
      <w:r>
        <w:rPr>
          <w:rFonts w:hint="eastAsia"/>
        </w:rPr>
        <w:t>无论是何种</w:t>
      </w:r>
      <w:r>
        <w:rPr>
          <w:rFonts w:hint="eastAsia"/>
        </w:rPr>
        <w:t>HID</w:t>
      </w:r>
      <w:r>
        <w:rPr>
          <w:rFonts w:hint="eastAsia"/>
        </w:rPr>
        <w:t>设备，</w:t>
      </w:r>
      <w:r>
        <w:t>其</w:t>
      </w:r>
      <w:r>
        <w:rPr>
          <w:rFonts w:hint="eastAsia"/>
        </w:rPr>
        <w:t>总是</w:t>
      </w:r>
      <w:r>
        <w:t>频繁</w:t>
      </w:r>
      <w:r>
        <w:rPr>
          <w:rFonts w:hint="eastAsia"/>
        </w:rPr>
        <w:t>的重复</w:t>
      </w:r>
      <w:r>
        <w:t>发起</w:t>
      </w:r>
      <w:r>
        <w:rPr>
          <w:rFonts w:hint="eastAsia"/>
        </w:rPr>
        <w:t>相同的</w:t>
      </w:r>
      <w:r>
        <w:t>报文请求</w:t>
      </w:r>
      <w:r>
        <w:rPr>
          <w:rFonts w:hint="eastAsia"/>
        </w:rPr>
        <w:t>，并总是会收到大量的空回复。</w:t>
      </w:r>
      <w:r>
        <w:t>HID</w:t>
      </w:r>
      <w:r>
        <w:t>协议</w:t>
      </w:r>
      <w:r>
        <w:rPr>
          <w:rFonts w:hint="eastAsia"/>
        </w:rPr>
        <w:t>使用的是</w:t>
      </w:r>
      <w:r>
        <w:t>中断传输（</w:t>
      </w:r>
      <w:r>
        <w:t>Interrupt Transfer</w:t>
      </w:r>
      <w:r>
        <w:t>）</w:t>
      </w:r>
      <w:r>
        <w:rPr>
          <w:rFonts w:hint="eastAsia"/>
        </w:rPr>
        <w:t>这一传输层所规定的传输类型</w:t>
      </w:r>
      <w:r>
        <w:t>，这是一种一次只传输一份数据的传输类型，其特点</w:t>
      </w:r>
      <w:r>
        <w:rPr>
          <w:rFonts w:hint="eastAsia"/>
        </w:rPr>
        <w:t>在于，中断传输并不</w:t>
      </w:r>
      <w:r>
        <w:rPr>
          <w:rFonts w:hint="eastAsia"/>
        </w:rPr>
        <w:lastRenderedPageBreak/>
        <w:t>要求立即返回响应，而是当外设发生了对应的事件后，再返回报文</w:t>
      </w:r>
      <w:r>
        <w:t>。</w:t>
      </w:r>
      <w:r>
        <w:rPr>
          <w:rFonts w:hint="eastAsia"/>
        </w:rPr>
        <w:t>这种类似于中断的工作模式正是中断传输这一名称的由来。</w:t>
      </w:r>
      <w:r>
        <w:t>然而，在实际应用中</w:t>
      </w:r>
      <w:r>
        <w:rPr>
          <w:rFonts w:hint="eastAsia"/>
        </w:rPr>
        <w:t>，外设在没有事件，或事件结束后的第一次请求时，通常会选择直接返回一条空报文。而</w:t>
      </w:r>
      <w:r>
        <w:rPr>
          <w:rFonts w:hint="eastAsia"/>
        </w:rPr>
        <w:t>HID</w:t>
      </w:r>
      <w:r>
        <w:rPr>
          <w:rFonts w:hint="eastAsia"/>
        </w:rPr>
        <w:t>驱动在接收到报文后会再度发起请求，这就导致了大量无意义的带宽被浪费。</w:t>
      </w:r>
      <w:r>
        <w:t>用户通常对</w:t>
      </w:r>
      <w:r>
        <w:t>HID</w:t>
      </w:r>
      <w:r>
        <w:t>设备的响应速度有一定的期望和要求，</w:t>
      </w:r>
      <w:r>
        <w:rPr>
          <w:rFonts w:hint="eastAsia"/>
        </w:rPr>
        <w:t>因此这类损耗是难以接受且不必要的</w:t>
      </w:r>
      <w:r>
        <w:t>。</w:t>
      </w:r>
      <w:r>
        <w:rPr>
          <w:rFonts w:hint="eastAsia"/>
        </w:rPr>
        <w:t>类似于这一类的情况还有很多，其特征都如同</w:t>
      </w:r>
      <w:r>
        <w:rPr>
          <w:rFonts w:hint="eastAsia"/>
        </w:rPr>
        <w:t>HID</w:t>
      </w:r>
      <w:r>
        <w:rPr>
          <w:rFonts w:hint="eastAsia"/>
        </w:rPr>
        <w:t>一样，主要的开销来自于反复的重复请求。也就是说</w:t>
      </w:r>
      <w:r>
        <w:t>，需要让主机驱动层承担起一部分责任，由主机驱动层来</w:t>
      </w:r>
      <w:r>
        <w:rPr>
          <w:rFonts w:hint="eastAsia"/>
        </w:rPr>
        <w:t>不断的</w:t>
      </w:r>
      <w:r>
        <w:t>发起请求，并且负责过滤掉那些无意义的消息。实际上，主机驱动层会维护一个请求完成后的收尾工作集合，每个请求</w:t>
      </w:r>
      <w:r>
        <w:rPr>
          <w:rFonts w:hint="eastAsia"/>
        </w:rPr>
        <w:t>块</w:t>
      </w:r>
      <w:r>
        <w:t>都</w:t>
      </w:r>
      <w:r>
        <w:rPr>
          <w:rFonts w:hint="eastAsia"/>
        </w:rPr>
        <w:t>携带</w:t>
      </w:r>
      <w:r>
        <w:t>有一个唯一的编号，与集合中的收尾工作一一对应。</w:t>
      </w:r>
      <w:r>
        <w:rPr>
          <w:rFonts w:hint="eastAsia"/>
        </w:rPr>
        <w:t>这样的设计模式带来的好处在于，其统一了各类请求的处理流程。</w:t>
      </w:r>
      <w:r>
        <w:t>对于那些需要不断发起请求的特殊事务，主机驱动层同样会按照这种方式进行管理。</w:t>
      </w:r>
    </w:p>
    <w:p w14:paraId="00A0DD54" w14:textId="77777777" w:rsidR="00E22E49" w:rsidRDefault="001C34A4">
      <w:pPr>
        <w:numPr>
          <w:ilvl w:val="0"/>
          <w:numId w:val="8"/>
        </w:numPr>
        <w:rPr>
          <w:rFonts w:ascii="SimSun" w:hAnsi="SimSun" w:cs="SimSun"/>
          <w:sz w:val="24"/>
          <w:szCs w:val="24"/>
        </w:rPr>
      </w:pPr>
      <w:r>
        <w:rPr>
          <w:rFonts w:ascii="SimSun" w:hAnsi="SimSun" w:cs="SimSun" w:hint="eastAsia"/>
          <w:sz w:val="24"/>
          <w:szCs w:val="24"/>
        </w:rPr>
        <w:t>主机驱动层的异步运作模式</w:t>
      </w:r>
    </w:p>
    <w:p w14:paraId="00A0DD55" w14:textId="77777777" w:rsidR="00E22E49" w:rsidRDefault="001C34A4">
      <w:pPr>
        <w:pStyle w:val="a"/>
        <w:ind w:firstLine="480"/>
      </w:pPr>
      <w:r>
        <w:t>从宏观视角审视主机驱动层，其功能可抽象化为图</w:t>
      </w:r>
      <w:r>
        <w:t>2.4</w:t>
      </w:r>
      <w:r>
        <w:t>所描绘的模型。在此模型中，主机驱动层负责异步</w:t>
      </w:r>
      <w:r>
        <w:rPr>
          <w:rFonts w:hint="eastAsia"/>
        </w:rPr>
        <w:t>的</w:t>
      </w:r>
      <w:r>
        <w:t>执行请求的发送以及收尾工作的处理。收尾工作的处理策略因</w:t>
      </w:r>
      <w:r>
        <w:t>USB</w:t>
      </w:r>
      <w:r>
        <w:t>子系统驱动框架所处的工作环境差异而异。当请求完成时，若已配置中断机制，则中断处理函数将被激活以执行处理。若未配置中断，则系统将通过轮询机制持续检查请求的完成状态。根据实时性要求的不同，系统将采取定时轮询或主</w:t>
      </w:r>
      <w:r>
        <w:lastRenderedPageBreak/>
        <w:t>动让出轮询的策略进行资源的合理分配，以确保系统的高效运作。</w:t>
      </w:r>
    </w:p>
    <w:p w14:paraId="00A0DD56" w14:textId="77777777" w:rsidR="00E22E49" w:rsidRDefault="00E22E49">
      <w:pPr>
        <w:pStyle w:val="Caption"/>
      </w:pPr>
    </w:p>
    <w:p w14:paraId="00A0DD57" w14:textId="77777777" w:rsidR="00E22E49" w:rsidRDefault="001C34A4">
      <w:pPr>
        <w:widowControl/>
        <w:jc w:val="center"/>
        <w:rPr>
          <w:rFonts w:ascii="SimSun" w:hAnsi="SimSun" w:cs="SimSun"/>
          <w:kern w:val="0"/>
          <w:sz w:val="24"/>
          <w:szCs w:val="24"/>
          <w:lang w:bidi="ar"/>
        </w:rPr>
      </w:pPr>
      <w:r>
        <w:rPr>
          <w:rFonts w:ascii="SimSun" w:hAnsi="SimSun" w:cs="SimSun"/>
          <w:noProof/>
          <w:kern w:val="0"/>
          <w:sz w:val="24"/>
          <w:szCs w:val="24"/>
        </w:rPr>
        <w:drawing>
          <wp:inline distT="0" distB="0" distL="114300" distR="114300" wp14:anchorId="00A0DF20" wp14:editId="00A0DF21">
            <wp:extent cx="4581525" cy="2295525"/>
            <wp:effectExtent l="0" t="0" r="9525" b="9525"/>
            <wp:docPr id="1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IMG_256"/>
                    <pic:cNvPicPr>
                      <a:picLocks noChangeAspect="1"/>
                    </pic:cNvPicPr>
                  </pic:nvPicPr>
                  <pic:blipFill>
                    <a:blip r:embed="rId19"/>
                    <a:stretch>
                      <a:fillRect/>
                    </a:stretch>
                  </pic:blipFill>
                  <pic:spPr>
                    <a:xfrm>
                      <a:off x="0" y="0"/>
                      <a:ext cx="4581525" cy="2295525"/>
                    </a:xfrm>
                    <a:prstGeom prst="rect">
                      <a:avLst/>
                    </a:prstGeom>
                    <a:noFill/>
                    <a:ln w="9525">
                      <a:noFill/>
                    </a:ln>
                  </pic:spPr>
                </pic:pic>
              </a:graphicData>
            </a:graphic>
          </wp:inline>
        </w:drawing>
      </w:r>
    </w:p>
    <w:p w14:paraId="00A0DD58" w14:textId="77777777" w:rsidR="00E22E49" w:rsidRDefault="001C34A4">
      <w:pPr>
        <w:pStyle w:val="Caption"/>
        <w:keepNext w:val="0"/>
        <w:keepLines w:val="0"/>
        <w:widowControl/>
      </w:pPr>
      <w:r>
        <w:t>图</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w:instrText>
      </w:r>
      <w:r>
        <w:instrText>图</w:instrText>
      </w:r>
      <w:r>
        <w:instrText xml:space="preserve"> \* ARABIC \s 1 </w:instrText>
      </w:r>
      <w:r>
        <w:fldChar w:fldCharType="separate"/>
      </w:r>
      <w:r>
        <w:t>4</w:t>
      </w:r>
      <w:r>
        <w:fldChar w:fldCharType="end"/>
      </w:r>
      <w:r>
        <w:t xml:space="preserve"> </w:t>
      </w:r>
      <w:r>
        <w:t>主机驱动层的工作模型</w:t>
      </w:r>
    </w:p>
    <w:p w14:paraId="00A0DD59" w14:textId="77777777" w:rsidR="00E22E49" w:rsidRDefault="001C34A4">
      <w:pPr>
        <w:pStyle w:val="Heading3"/>
        <w:rPr>
          <w:lang w:val="en-US"/>
        </w:rPr>
      </w:pPr>
      <w:bookmarkStart w:id="37" w:name="_Toc29284"/>
      <w:r>
        <w:rPr>
          <w:rFonts w:hint="eastAsia"/>
          <w:lang w:val="en-US"/>
        </w:rPr>
        <w:t>USB</w:t>
      </w:r>
      <w:r>
        <w:rPr>
          <w:rFonts w:hint="eastAsia"/>
          <w:lang w:val="en-US"/>
        </w:rPr>
        <w:t>驱动层的技术细节</w:t>
      </w:r>
      <w:bookmarkEnd w:id="37"/>
    </w:p>
    <w:p w14:paraId="00A0DD5A" w14:textId="77777777" w:rsidR="00E22E49" w:rsidRDefault="001C34A4">
      <w:pPr>
        <w:numPr>
          <w:ilvl w:val="0"/>
          <w:numId w:val="10"/>
        </w:numPr>
        <w:rPr>
          <w:rFonts w:ascii="SimSun" w:hAnsi="SimSun" w:cs="SimSun"/>
          <w:sz w:val="24"/>
          <w:szCs w:val="24"/>
        </w:rPr>
      </w:pPr>
      <w:r>
        <w:rPr>
          <w:rFonts w:ascii="SimSun" w:hAnsi="SimSun" w:cs="SimSun" w:hint="eastAsia"/>
          <w:sz w:val="24"/>
          <w:szCs w:val="24"/>
        </w:rPr>
        <w:t>可热拔插的</w:t>
      </w:r>
      <w:r>
        <w:rPr>
          <w:rFonts w:ascii="SimSun" w:hAnsi="SimSun" w:cs="SimSun" w:hint="eastAsia"/>
          <w:sz w:val="24"/>
          <w:szCs w:val="24"/>
        </w:rPr>
        <w:t>USB</w:t>
      </w:r>
      <w:r>
        <w:rPr>
          <w:rFonts w:ascii="SimSun" w:hAnsi="SimSun" w:cs="SimSun" w:hint="eastAsia"/>
          <w:sz w:val="24"/>
          <w:szCs w:val="24"/>
        </w:rPr>
        <w:t>驱动模块</w:t>
      </w:r>
    </w:p>
    <w:p w14:paraId="00A0DD5B" w14:textId="77777777" w:rsidR="00E22E49" w:rsidRDefault="001C34A4">
      <w:pPr>
        <w:pStyle w:val="a"/>
        <w:ind w:firstLine="480"/>
      </w:pPr>
      <w:r>
        <w:t>在嵌入式系统领域，鉴于资源的有限性和特定应用需求，通常不具备完整的文件系统。因此，在此类环境中，传统的基于文件系统的动态链接库加载机制并不适宜。实际上，为了满足嵌入式环境的特殊要求，驱动子系统的设计必须保证其始终在内存中常驻，并由操作系统内核直接进行管理。由此，依赖文件系统来加载和管理驱动模块的需求得以免除。核心在于，必须构建一套机制，使得系统能够在运行时动态</w:t>
      </w:r>
      <w:r>
        <w:rPr>
          <w:rFonts w:hint="eastAsia"/>
        </w:rPr>
        <w:t>的</w:t>
      </w:r>
      <w:r>
        <w:t>添加或移除</w:t>
      </w:r>
      <w:r>
        <w:t>USB</w:t>
      </w:r>
      <w:r>
        <w:t>驱动模块。换言之，应当明确一套</w:t>
      </w:r>
      <w:r>
        <w:t>USB</w:t>
      </w:r>
      <w:r>
        <w:t>驱动模块必须遵循的行为规范，确保所有遵循该规范的驱动模块在内存中的实例均具有统一的内存布局。这样，操作系统内核便能够无缝</w:t>
      </w:r>
      <w:r>
        <w:rPr>
          <w:rFonts w:hint="eastAsia"/>
        </w:rPr>
        <w:t>的</w:t>
      </w:r>
      <w:r>
        <w:t>管</w:t>
      </w:r>
      <w:r>
        <w:lastRenderedPageBreak/>
        <w:t>理这些驱动模块，而无需关注它们的加载时机及方式。</w:t>
      </w:r>
    </w:p>
    <w:p w14:paraId="00A0DD5C" w14:textId="77777777" w:rsidR="00E22E49" w:rsidRDefault="001C34A4">
      <w:pPr>
        <w:numPr>
          <w:ilvl w:val="0"/>
          <w:numId w:val="10"/>
        </w:numPr>
        <w:rPr>
          <w:rFonts w:ascii="SimSun" w:hAnsi="SimSun" w:cs="SimSun"/>
          <w:sz w:val="24"/>
          <w:szCs w:val="24"/>
        </w:rPr>
      </w:pPr>
      <w:r>
        <w:rPr>
          <w:rFonts w:ascii="SimSun" w:hAnsi="SimSun" w:cs="SimSun" w:hint="eastAsia"/>
          <w:sz w:val="24"/>
          <w:szCs w:val="24"/>
        </w:rPr>
        <w:t>USB</w:t>
      </w:r>
      <w:r>
        <w:rPr>
          <w:rFonts w:ascii="SimSun" w:hAnsi="SimSun" w:cs="SimSun" w:hint="eastAsia"/>
          <w:sz w:val="24"/>
          <w:szCs w:val="24"/>
        </w:rPr>
        <w:t>驱动模块的工作模式</w:t>
      </w:r>
    </w:p>
    <w:p w14:paraId="00A0DD5D" w14:textId="77777777" w:rsidR="00E22E49" w:rsidRDefault="001C34A4">
      <w:pPr>
        <w:pStyle w:val="a"/>
        <w:ind w:firstLine="480"/>
      </w:pPr>
      <w:r>
        <w:t>USB</w:t>
      </w:r>
      <w:r>
        <w:t>驱动模块的</w:t>
      </w:r>
      <w:r>
        <w:rPr>
          <w:rFonts w:hint="eastAsia"/>
        </w:rPr>
        <w:t>工作</w:t>
      </w:r>
      <w:r>
        <w:t>过程可以被划分为两个核心组成部分：首先是</w:t>
      </w:r>
      <w:r>
        <w:t>USB</w:t>
      </w:r>
      <w:r>
        <w:t>驱动模块实例的创建，其次是</w:t>
      </w:r>
      <w:r>
        <w:t>USB</w:t>
      </w:r>
      <w:r>
        <w:t>功能实例的构建。</w:t>
      </w:r>
      <w:r>
        <w:t>USB</w:t>
      </w:r>
      <w:r>
        <w:t>驱动模块实例本身并不直接执行任何实际的驱动代码，它的主要职责和功能在于对</w:t>
      </w:r>
      <w:r>
        <w:t>USB</w:t>
      </w:r>
      <w:r>
        <w:t>描述符进行筛选和分析，以确定目标设备是否与该驱动模块相兼容。一旦通过了兼容性检查，确认目标设备与驱动模块匹配，</w:t>
      </w:r>
      <w:r>
        <w:t>USB</w:t>
      </w:r>
      <w:r>
        <w:t>驱动模块实例就会承担起一个重要的任务，那就是负责创建和初始化相应的</w:t>
      </w:r>
      <w:r>
        <w:t>USB</w:t>
      </w:r>
      <w:r>
        <w:t>功能实例。这个实例化过程是</w:t>
      </w:r>
      <w:r>
        <w:t>USB</w:t>
      </w:r>
      <w:r>
        <w:t>驱动模块能够正常工作和与设备通信的关键步骤，确保了驱动模块能够根据设备的特定需求来调整其行为，从而实现高效的数据传输和设备管理。</w:t>
      </w:r>
    </w:p>
    <w:p w14:paraId="00A0DD5E" w14:textId="77777777" w:rsidR="00E22E49" w:rsidRDefault="001C34A4">
      <w:pPr>
        <w:numPr>
          <w:ilvl w:val="0"/>
          <w:numId w:val="10"/>
        </w:numPr>
        <w:rPr>
          <w:rFonts w:ascii="SimSun" w:hAnsi="SimSun" w:cs="SimSun"/>
          <w:sz w:val="24"/>
          <w:szCs w:val="24"/>
        </w:rPr>
      </w:pPr>
      <w:r>
        <w:rPr>
          <w:rFonts w:ascii="SimSun" w:hAnsi="SimSun" w:cs="SimSun" w:hint="eastAsia"/>
          <w:sz w:val="24"/>
          <w:szCs w:val="24"/>
        </w:rPr>
        <w:t>USB</w:t>
      </w:r>
      <w:r>
        <w:rPr>
          <w:rFonts w:ascii="SimSun" w:hAnsi="SimSun" w:cs="SimSun" w:hint="eastAsia"/>
          <w:sz w:val="24"/>
          <w:szCs w:val="24"/>
        </w:rPr>
        <w:t>功能实例的工作模式</w:t>
      </w:r>
    </w:p>
    <w:p w14:paraId="00A0DD5F" w14:textId="77777777" w:rsidR="00E22E49" w:rsidRDefault="001C34A4">
      <w:pPr>
        <w:pStyle w:val="a"/>
        <w:ind w:firstLine="480"/>
      </w:pPr>
      <w:r>
        <w:t>USB</w:t>
      </w:r>
      <w:r>
        <w:t>功能实例由两个核心组成部分构成：</w:t>
      </w:r>
      <w:r>
        <w:t>USB</w:t>
      </w:r>
      <w:r>
        <w:t>功能实例结构体以及对应的封装为</w:t>
      </w:r>
      <w:r>
        <w:t>Future</w:t>
      </w:r>
      <w:r>
        <w:t>的运行逻辑。</w:t>
      </w:r>
      <w:r>
        <w:t>USB</w:t>
      </w:r>
      <w:r>
        <w:t>功能实例结构体的布局和设计会根据不同的</w:t>
      </w:r>
      <w:r>
        <w:t>USB</w:t>
      </w:r>
      <w:r>
        <w:t>驱动而有所差异。在</w:t>
      </w:r>
      <w:r>
        <w:t>USB</w:t>
      </w:r>
      <w:r>
        <w:t>驱动层，它会负责拉取所有的</w:t>
      </w:r>
      <w:r>
        <w:t>USB</w:t>
      </w:r>
      <w:r>
        <w:t>功能实例结构体中定义的逻辑</w:t>
      </w:r>
      <w:r>
        <w:t>Future</w:t>
      </w:r>
      <w:r>
        <w:t>，并对这些</w:t>
      </w:r>
      <w:r>
        <w:t>Future</w:t>
      </w:r>
      <w:r>
        <w:t>进行执行。这一过程在图</w:t>
      </w:r>
      <w:r>
        <w:t>2.5</w:t>
      </w:r>
      <w:r>
        <w:t>中得到了清晰的展示，图中详细描绘了</w:t>
      </w:r>
      <w:r>
        <w:t>USB</w:t>
      </w:r>
      <w:r>
        <w:t>功能实例结构体与</w:t>
      </w:r>
      <w:r>
        <w:t>Future</w:t>
      </w:r>
      <w:r>
        <w:t>运行逻辑之间的关系以及</w:t>
      </w:r>
      <w:r>
        <w:t>USB</w:t>
      </w:r>
      <w:r>
        <w:t>驱动层如何处理这些结构体。</w:t>
      </w:r>
    </w:p>
    <w:p w14:paraId="00A0DD60" w14:textId="77777777" w:rsidR="00E22E49" w:rsidRDefault="001C34A4">
      <w:pPr>
        <w:widowControl/>
        <w:jc w:val="center"/>
        <w:rPr>
          <w:rFonts w:ascii="SimSun" w:hAnsi="SimSun" w:cs="SimSun"/>
          <w:kern w:val="0"/>
          <w:sz w:val="24"/>
          <w:szCs w:val="24"/>
          <w:lang w:bidi="ar"/>
        </w:rPr>
      </w:pPr>
      <w:r>
        <w:rPr>
          <w:rFonts w:ascii="SimSun" w:hAnsi="SimSun" w:cs="SimSun"/>
          <w:noProof/>
          <w:kern w:val="0"/>
          <w:sz w:val="24"/>
          <w:szCs w:val="24"/>
        </w:rPr>
        <w:lastRenderedPageBreak/>
        <w:drawing>
          <wp:inline distT="0" distB="0" distL="114300" distR="114300" wp14:anchorId="00A0DF22" wp14:editId="744E2965">
            <wp:extent cx="4945966" cy="4209704"/>
            <wp:effectExtent l="0" t="0" r="7620" b="635"/>
            <wp:docPr id="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6"/>
                    <pic:cNvPicPr>
                      <a:picLocks noChangeAspect="1"/>
                    </pic:cNvPicPr>
                  </pic:nvPicPr>
                  <pic:blipFill>
                    <a:blip r:embed="rId20"/>
                    <a:stretch>
                      <a:fillRect/>
                    </a:stretch>
                  </pic:blipFill>
                  <pic:spPr>
                    <a:xfrm>
                      <a:off x="0" y="0"/>
                      <a:ext cx="4955072" cy="4217455"/>
                    </a:xfrm>
                    <a:prstGeom prst="rect">
                      <a:avLst/>
                    </a:prstGeom>
                    <a:noFill/>
                    <a:ln w="9525">
                      <a:noFill/>
                    </a:ln>
                  </pic:spPr>
                </pic:pic>
              </a:graphicData>
            </a:graphic>
          </wp:inline>
        </w:drawing>
      </w:r>
    </w:p>
    <w:p w14:paraId="00A0DD61" w14:textId="77777777" w:rsidR="00E22E49" w:rsidRDefault="001C34A4">
      <w:pPr>
        <w:pStyle w:val="Caption"/>
        <w:keepNext w:val="0"/>
        <w:keepLines w:val="0"/>
        <w:widowControl/>
        <w:rPr>
          <w:rFonts w:cs="SimSun"/>
          <w:kern w:val="0"/>
          <w:sz w:val="24"/>
          <w:szCs w:val="24"/>
          <w:lang w:bidi="ar"/>
        </w:rPr>
      </w:pPr>
      <w:r>
        <w:t>图</w:t>
      </w:r>
      <w:r>
        <w:t xml:space="preserve">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USB</w:t>
      </w:r>
      <w:r>
        <w:rPr>
          <w:rFonts w:hint="eastAsia"/>
        </w:rPr>
        <w:t>驱动层工作流</w:t>
      </w:r>
    </w:p>
    <w:p w14:paraId="00A0DD62" w14:textId="77777777" w:rsidR="00E22E49" w:rsidRDefault="001C34A4">
      <w:pPr>
        <w:numPr>
          <w:ilvl w:val="0"/>
          <w:numId w:val="10"/>
        </w:numPr>
        <w:rPr>
          <w:rFonts w:ascii="SimSun" w:hAnsi="SimSun" w:cs="SimSun"/>
          <w:sz w:val="24"/>
          <w:szCs w:val="24"/>
        </w:rPr>
      </w:pPr>
      <w:r>
        <w:rPr>
          <w:rFonts w:ascii="SimSun" w:hAnsi="SimSun" w:cs="SimSun" w:hint="eastAsia"/>
          <w:sz w:val="24"/>
          <w:szCs w:val="24"/>
        </w:rPr>
        <w:t>事件系统</w:t>
      </w:r>
    </w:p>
    <w:p w14:paraId="00A0DD63" w14:textId="77777777" w:rsidR="00E22E49" w:rsidRDefault="001C34A4">
      <w:pPr>
        <w:pStyle w:val="a"/>
        <w:ind w:firstLine="480"/>
      </w:pPr>
      <w:r>
        <w:t>如图</w:t>
      </w:r>
      <w:r>
        <w:t>2.6</w:t>
      </w:r>
      <w:r>
        <w:t>所示，事件系统架构的设计允许</w:t>
      </w:r>
      <w:r>
        <w:t>USB</w:t>
      </w:r>
      <w:r>
        <w:t>驱动子系统通过事件总线与外部环境进行交互。事件本身携带有上下文信息，这些信息对于事件处理函数的执行至关重要。以</w:t>
      </w:r>
      <w:r>
        <w:t>USB</w:t>
      </w:r>
      <w:r>
        <w:t>移动存储设备的创建为例，当一个新的</w:t>
      </w:r>
      <w:r>
        <w:t>USB Block Device</w:t>
      </w:r>
      <w:r>
        <w:t>驱动实例被创建时，系统会触发一个名为</w:t>
      </w:r>
      <w:r>
        <w:t>USB_NEW_BLOCK_DEVICE_EVENT</w:t>
      </w:r>
      <w:r>
        <w:t>的事件。该事件中包含了丰富的上下文信息，包括对新创建的驱动实例的引用。操作系统在接收到此事件后，能够利用上下文信息中的驱动设备实例引用，执行挂载</w:t>
      </w:r>
      <w:r>
        <w:lastRenderedPageBreak/>
        <w:t>操作，将该驱动设备实例挂载至文件系统，从而实现对</w:t>
      </w:r>
      <w:r>
        <w:t>USB</w:t>
      </w:r>
      <w:r>
        <w:t>移动存储设备的识别与管理。</w:t>
      </w:r>
    </w:p>
    <w:p w14:paraId="00A0DD64" w14:textId="77777777" w:rsidR="00E22E49" w:rsidRDefault="001C34A4">
      <w:pPr>
        <w:widowControl/>
        <w:jc w:val="center"/>
        <w:rPr>
          <w:rFonts w:ascii="SimSun" w:hAnsi="SimSun" w:cs="SimSun"/>
          <w:kern w:val="0"/>
          <w:sz w:val="24"/>
          <w:szCs w:val="24"/>
          <w:lang w:bidi="ar"/>
        </w:rPr>
      </w:pPr>
      <w:r>
        <w:rPr>
          <w:rFonts w:ascii="SimSun" w:hAnsi="SimSun" w:cs="SimSun"/>
          <w:noProof/>
          <w:kern w:val="0"/>
          <w:sz w:val="24"/>
          <w:szCs w:val="24"/>
        </w:rPr>
        <w:drawing>
          <wp:inline distT="0" distB="0" distL="114300" distR="114300" wp14:anchorId="00A0DF24" wp14:editId="00A0DF25">
            <wp:extent cx="5577840" cy="3167380"/>
            <wp:effectExtent l="0" t="0" r="3810" b="1397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1"/>
                    <a:stretch>
                      <a:fillRect/>
                    </a:stretch>
                  </pic:blipFill>
                  <pic:spPr>
                    <a:xfrm>
                      <a:off x="0" y="0"/>
                      <a:ext cx="5577840" cy="3167380"/>
                    </a:xfrm>
                    <a:prstGeom prst="rect">
                      <a:avLst/>
                    </a:prstGeom>
                    <a:noFill/>
                    <a:ln w="9525">
                      <a:noFill/>
                    </a:ln>
                  </pic:spPr>
                </pic:pic>
              </a:graphicData>
            </a:graphic>
          </wp:inline>
        </w:drawing>
      </w:r>
    </w:p>
    <w:p w14:paraId="00A0DD65" w14:textId="77777777" w:rsidR="00E22E49" w:rsidRDefault="001C34A4">
      <w:pPr>
        <w:pStyle w:val="Caption"/>
        <w:keepNext w:val="0"/>
        <w:keepLines w:val="0"/>
        <w:widowControl/>
      </w:pPr>
      <w:r>
        <w:t>图</w:t>
      </w:r>
      <w:r>
        <w:t xml:space="preserve">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w:t>
      </w:r>
      <w:r>
        <w:rPr>
          <w:rFonts w:hint="eastAsia"/>
        </w:rPr>
        <w:t>事件系统架构</w:t>
      </w:r>
    </w:p>
    <w:p w14:paraId="00A0DD66" w14:textId="77777777" w:rsidR="00E22E49" w:rsidRDefault="001C34A4">
      <w:pPr>
        <w:pStyle w:val="Heading2"/>
        <w:spacing w:before="156"/>
        <w:rPr>
          <w:lang w:val="en-US"/>
        </w:rPr>
      </w:pPr>
      <w:bookmarkStart w:id="38" w:name="_Toc27264"/>
      <w:r>
        <w:rPr>
          <w:rFonts w:hint="eastAsia"/>
          <w:lang w:val="en-US"/>
        </w:rPr>
        <w:t>本章小结</w:t>
      </w:r>
      <w:bookmarkEnd w:id="38"/>
    </w:p>
    <w:p w14:paraId="00A0DD67" w14:textId="243B45C0" w:rsidR="00E22E49" w:rsidRDefault="001C34A4">
      <w:pPr>
        <w:pStyle w:val="a"/>
        <w:ind w:firstLine="480"/>
      </w:pPr>
      <w:r>
        <w:rPr>
          <w:rFonts w:hint="eastAsia"/>
        </w:rPr>
        <w:t>本章提出了分层架构的跨平台</w:t>
      </w:r>
      <w:r>
        <w:rPr>
          <w:rFonts w:hint="eastAsia"/>
        </w:rPr>
        <w:t>USB</w:t>
      </w:r>
      <w:r>
        <w:rPr>
          <w:rFonts w:hint="eastAsia"/>
        </w:rPr>
        <w:t>驱动子系统设计方案，包含主机驱动层、</w:t>
      </w:r>
      <w:r>
        <w:rPr>
          <w:rFonts w:hint="eastAsia"/>
        </w:rPr>
        <w:t>USB</w:t>
      </w:r>
      <w:r>
        <w:rPr>
          <w:rFonts w:hint="eastAsia"/>
        </w:rPr>
        <w:t>驱动层与系统抽象层。通过定义驱动无关的设备抽象层与统一的主机控制器接口，实现了对不同版本</w:t>
      </w:r>
      <w:r>
        <w:rPr>
          <w:rFonts w:hint="eastAsia"/>
        </w:rPr>
        <w:t>USB</w:t>
      </w:r>
      <w:r>
        <w:rPr>
          <w:rFonts w:hint="eastAsia"/>
        </w:rPr>
        <w:t>主机控制器的兼容支持。系统采用</w:t>
      </w:r>
      <w:r>
        <w:rPr>
          <w:rFonts w:hint="eastAsia"/>
        </w:rPr>
        <w:t>Rust</w:t>
      </w:r>
      <w:r>
        <w:rPr>
          <w:rFonts w:hint="eastAsia"/>
        </w:rPr>
        <w:t>语言的异步编程模型，结合</w:t>
      </w:r>
      <w:r>
        <w:rPr>
          <w:rFonts w:hint="eastAsia"/>
        </w:rPr>
        <w:t>Future</w:t>
      </w:r>
      <w:r>
        <w:rPr>
          <w:rFonts w:hint="eastAsia"/>
        </w:rPr>
        <w:t>无栈协程调度机制，支持单线程环境下的任务主动让出与轮询切换，有效降低多线程资源竞争风险。核心模块设计中，</w:t>
      </w:r>
      <w:r w:rsidR="00F52B79" w:rsidRPr="00F52B79">
        <w:rPr>
          <w:rFonts w:hint="eastAsia"/>
        </w:rPr>
        <w:t>主机驱动层通过事件环、控制环与传输环协同管理，实现高效请求处理；</w:t>
      </w:r>
      <w:r>
        <w:rPr>
          <w:rFonts w:hint="eastAsia"/>
        </w:rPr>
        <w:t>USB</w:t>
      </w:r>
      <w:r>
        <w:rPr>
          <w:rFonts w:hint="eastAsia"/>
        </w:rPr>
        <w:t>驱动层则通过热拔插模块化设计，确保驱动实例的动态加载与安全隔离。此外，事件总线</w:t>
      </w:r>
      <w:r>
        <w:rPr>
          <w:rFonts w:hint="eastAsia"/>
        </w:rPr>
        <w:lastRenderedPageBreak/>
        <w:t>机制的设计强化了系统与外部组件的交互能力，为即插即用功能提供了技术保障。</w:t>
      </w:r>
    </w:p>
    <w:p w14:paraId="00A0DD68" w14:textId="77777777" w:rsidR="00E22E49" w:rsidRDefault="001C34A4">
      <w:bookmarkStart w:id="39" w:name="_Toc175647185"/>
      <w:bookmarkStart w:id="40" w:name="_Toc175646872"/>
      <w:bookmarkStart w:id="41" w:name="_Toc175647936"/>
      <w:bookmarkStart w:id="42" w:name="_Toc175512475"/>
      <w:bookmarkStart w:id="43" w:name="_Toc175647411"/>
      <w:bookmarkStart w:id="44" w:name="_Toc175648939"/>
      <w:bookmarkStart w:id="45" w:name="_Toc175648528"/>
      <w:bookmarkStart w:id="46" w:name="_Toc175648195"/>
      <w:bookmarkStart w:id="47" w:name="_Toc175647572"/>
      <w:bookmarkStart w:id="48" w:name="_Toc175647727"/>
      <w:bookmarkStart w:id="49" w:name="_Toc175648870"/>
      <w:bookmarkStart w:id="50" w:name="_Toc175647796"/>
      <w:bookmarkEnd w:id="39"/>
      <w:bookmarkEnd w:id="40"/>
      <w:bookmarkEnd w:id="41"/>
      <w:bookmarkEnd w:id="42"/>
      <w:bookmarkEnd w:id="43"/>
      <w:bookmarkEnd w:id="44"/>
      <w:bookmarkEnd w:id="45"/>
      <w:bookmarkEnd w:id="46"/>
      <w:bookmarkEnd w:id="47"/>
      <w:bookmarkEnd w:id="48"/>
      <w:bookmarkEnd w:id="49"/>
      <w:bookmarkEnd w:id="50"/>
      <w:r>
        <w:rPr>
          <w:rFonts w:hint="eastAsia"/>
        </w:rPr>
        <w:br w:type="page"/>
      </w:r>
    </w:p>
    <w:p w14:paraId="00A0DD69" w14:textId="77777777" w:rsidR="00E22E49" w:rsidRDefault="001C34A4">
      <w:pPr>
        <w:pStyle w:val="Heading1"/>
        <w:spacing w:beforeLines="50" w:before="156"/>
      </w:pPr>
      <w:bookmarkStart w:id="51" w:name="_Toc26996"/>
      <w:r>
        <w:rPr>
          <w:rFonts w:hint="eastAsia"/>
          <w:lang w:val="en-US"/>
        </w:rPr>
        <w:lastRenderedPageBreak/>
        <w:t>硬件与仿真环境</w:t>
      </w:r>
      <w:bookmarkEnd w:id="51"/>
    </w:p>
    <w:p w14:paraId="00A0DD6A" w14:textId="77777777" w:rsidR="00E22E49" w:rsidRDefault="001C34A4">
      <w:pPr>
        <w:pStyle w:val="Heading2"/>
        <w:spacing w:before="156"/>
      </w:pPr>
      <w:bookmarkStart w:id="52" w:name="_Toc9517"/>
      <w:r>
        <w:rPr>
          <w:rFonts w:hint="eastAsia"/>
          <w:lang w:val="en-US"/>
        </w:rPr>
        <w:t>开发所用平台环境</w:t>
      </w:r>
      <w:bookmarkEnd w:id="52"/>
    </w:p>
    <w:p w14:paraId="00A0DD6B" w14:textId="77777777" w:rsidR="00E22E49" w:rsidRDefault="001C34A4">
      <w:pPr>
        <w:pStyle w:val="a"/>
        <w:ind w:firstLine="480"/>
      </w:pPr>
      <w:r>
        <w:t>本研究旨在确保系统的跨平台及跨架构兼容性，因此必须在多种硬件架构和操作系统上进行广泛的测试验证。目前，该系统已在基于</w:t>
      </w:r>
      <w:r>
        <w:rPr>
          <w:rFonts w:hint="eastAsia"/>
        </w:rPr>
        <w:t>ARM</w:t>
      </w:r>
      <w:r>
        <w:t>架构和</w:t>
      </w:r>
      <w:r>
        <w:t>RISC-V</w:t>
      </w:r>
      <w:r>
        <w:t>架构的平台上完成了测试。</w:t>
      </w:r>
    </w:p>
    <w:p w14:paraId="00A0DD6C" w14:textId="77777777" w:rsidR="00E22E49" w:rsidRDefault="001C34A4">
      <w:pPr>
        <w:pStyle w:val="Heading3"/>
        <w:rPr>
          <w:lang w:val="en-US"/>
        </w:rPr>
      </w:pPr>
      <w:bookmarkStart w:id="53" w:name="_Toc15604"/>
      <w:r>
        <w:rPr>
          <w:rFonts w:hint="eastAsia"/>
          <w:lang w:val="en-US"/>
        </w:rPr>
        <w:t>对于</w:t>
      </w:r>
      <w:r>
        <w:rPr>
          <w:rFonts w:hint="eastAsia"/>
          <w:lang w:val="en-US"/>
        </w:rPr>
        <w:t>ARM</w:t>
      </w:r>
      <w:r>
        <w:rPr>
          <w:rFonts w:hint="eastAsia"/>
          <w:lang w:val="en-US"/>
        </w:rPr>
        <w:t>架构的测试与验证</w:t>
      </w:r>
      <w:bookmarkEnd w:id="53"/>
    </w:p>
    <w:p w14:paraId="00A0DD6D" w14:textId="1A311D13" w:rsidR="00E22E49" w:rsidRDefault="00DB03D8">
      <w:pPr>
        <w:pStyle w:val="a"/>
        <w:ind w:firstLine="480"/>
      </w:pPr>
      <w:r>
        <w:rPr>
          <w:rFonts w:hint="eastAsia"/>
        </w:rPr>
        <w:t>对于</w:t>
      </w:r>
      <w:r>
        <w:rPr>
          <w:rFonts w:hint="eastAsia"/>
        </w:rPr>
        <w:t>ARM</w:t>
      </w:r>
      <w:r>
        <w:rPr>
          <w:rFonts w:hint="eastAsia"/>
        </w:rPr>
        <w:t>架构，系统在飞腾派硬件平台（参数见表</w:t>
      </w:r>
      <w:r>
        <w:rPr>
          <w:rFonts w:hint="eastAsia"/>
        </w:rPr>
        <w:t>3.1</w:t>
      </w:r>
      <w:r>
        <w:rPr>
          <w:rFonts w:hint="eastAsia"/>
        </w:rPr>
        <w:t>）及</w:t>
      </w:r>
      <w:r>
        <w:rPr>
          <w:rFonts w:hint="eastAsia"/>
        </w:rPr>
        <w:t>QEMU</w:t>
      </w:r>
      <w:r>
        <w:rPr>
          <w:rFonts w:hint="eastAsia"/>
        </w:rPr>
        <w:t>仿真环境下测试。飞腾派由中电港萤火工场与飞腾公司联合开发，采用其自研高能效异构多核处理器技术。</w:t>
      </w:r>
      <w:r w:rsidR="001C34A4">
        <w:rPr>
          <w:rFonts w:hint="eastAsia"/>
        </w:rPr>
        <w:t>其具体技术规格如下表</w:t>
      </w:r>
      <w:r w:rsidR="001C34A4">
        <w:rPr>
          <w:rFonts w:hint="eastAsia"/>
        </w:rPr>
        <w:t>3.1</w:t>
      </w:r>
      <w:r w:rsidR="001C34A4">
        <w:rPr>
          <w:rFonts w:hint="eastAsia"/>
        </w:rPr>
        <w:t>所示</w:t>
      </w:r>
    </w:p>
    <w:p w14:paraId="00A0DD6E" w14:textId="77777777" w:rsidR="00E22E49" w:rsidRDefault="001C34A4">
      <w:r>
        <w:rPr>
          <w:rFonts w:hint="eastAsia"/>
        </w:rPr>
        <w:br w:type="page"/>
      </w:r>
    </w:p>
    <w:p w14:paraId="00A0DD6F" w14:textId="77777777" w:rsidR="00E22E49" w:rsidRDefault="001C34A4">
      <w:pPr>
        <w:pStyle w:val="Caption"/>
      </w:pPr>
      <w:r>
        <w:lastRenderedPageBreak/>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飞腾派参数列表</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5596"/>
      </w:tblGrid>
      <w:tr w:rsidR="00E22E49" w14:paraId="00A0DD72" w14:textId="77777777">
        <w:trPr>
          <w:trHeight w:val="375"/>
          <w:tblHeader/>
          <w:jc w:val="center"/>
        </w:trPr>
        <w:tc>
          <w:tcPr>
            <w:tcW w:w="1396" w:type="dxa"/>
            <w:tcBorders>
              <w:bottom w:val="single" w:sz="4" w:space="0" w:color="auto"/>
              <w:right w:val="nil"/>
            </w:tcBorders>
            <w:vAlign w:val="center"/>
          </w:tcPr>
          <w:p w14:paraId="00A0DD70" w14:textId="77777777" w:rsidR="00E22E49" w:rsidRDefault="001C34A4">
            <w:pPr>
              <w:jc w:val="center"/>
              <w:rPr>
                <w:rFonts w:cs="Times New Roman"/>
                <w:szCs w:val="21"/>
              </w:rPr>
            </w:pPr>
            <w:r>
              <w:rPr>
                <w:rFonts w:cs="Times New Roman" w:hint="eastAsia"/>
                <w:szCs w:val="21"/>
              </w:rPr>
              <w:t>参数名</w:t>
            </w:r>
          </w:p>
        </w:tc>
        <w:tc>
          <w:tcPr>
            <w:tcW w:w="5596" w:type="dxa"/>
            <w:tcBorders>
              <w:left w:val="nil"/>
              <w:bottom w:val="single" w:sz="4" w:space="0" w:color="auto"/>
            </w:tcBorders>
            <w:vAlign w:val="center"/>
          </w:tcPr>
          <w:p w14:paraId="00A0DD71" w14:textId="77777777" w:rsidR="00E22E49" w:rsidRDefault="001C34A4">
            <w:pPr>
              <w:jc w:val="center"/>
              <w:rPr>
                <w:rFonts w:cs="Times New Roman"/>
                <w:szCs w:val="21"/>
              </w:rPr>
            </w:pPr>
            <w:r>
              <w:rPr>
                <w:rFonts w:cs="Times New Roman" w:hint="eastAsia"/>
                <w:szCs w:val="21"/>
              </w:rPr>
              <w:t>参数描述</w:t>
            </w:r>
          </w:p>
        </w:tc>
      </w:tr>
      <w:tr w:rsidR="00E22E49" w14:paraId="00A0DD75" w14:textId="77777777">
        <w:trPr>
          <w:trHeight w:val="375"/>
          <w:tblHeader/>
          <w:jc w:val="center"/>
        </w:trPr>
        <w:tc>
          <w:tcPr>
            <w:tcW w:w="1396" w:type="dxa"/>
            <w:tcBorders>
              <w:bottom w:val="nil"/>
              <w:right w:val="nil"/>
            </w:tcBorders>
          </w:tcPr>
          <w:p w14:paraId="00A0DD73"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CPU</w:t>
            </w:r>
          </w:p>
        </w:tc>
        <w:tc>
          <w:tcPr>
            <w:tcW w:w="5596" w:type="dxa"/>
            <w:tcBorders>
              <w:left w:val="nil"/>
              <w:bottom w:val="nil"/>
            </w:tcBorders>
          </w:tcPr>
          <w:p w14:paraId="00A0DD74"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飞腾四核处理器，兼容</w:t>
            </w:r>
            <w:r>
              <w:rPr>
                <w:rFonts w:ascii="Helvetica" w:hAnsi="Helvetica" w:cs="Helvetica" w:hint="eastAsia"/>
                <w:color w:val="333333"/>
                <w:kern w:val="0"/>
                <w:szCs w:val="21"/>
                <w:lang w:bidi="ar"/>
              </w:rPr>
              <w:t>ARM</w:t>
            </w:r>
            <w:r>
              <w:rPr>
                <w:rFonts w:ascii="Helvetica" w:eastAsia="Helvetica" w:hAnsi="Helvetica" w:cs="Helvetica"/>
                <w:color w:val="333333"/>
                <w:kern w:val="0"/>
                <w:szCs w:val="21"/>
                <w:lang w:bidi="ar"/>
              </w:rPr>
              <w:t>v8</w:t>
            </w:r>
            <w:r>
              <w:rPr>
                <w:rFonts w:ascii="Helvetica" w:eastAsia="Helvetica" w:hAnsi="Helvetica" w:cs="Helvetica"/>
                <w:color w:val="333333"/>
                <w:kern w:val="0"/>
                <w:szCs w:val="21"/>
                <w:lang w:bidi="ar"/>
              </w:rPr>
              <w:t>指令集，</w:t>
            </w:r>
            <w:r>
              <w:rPr>
                <w:rFonts w:ascii="Helvetica" w:eastAsia="Helvetica" w:hAnsi="Helvetica" w:cs="Helvetica"/>
                <w:color w:val="333333"/>
                <w:kern w:val="0"/>
                <w:szCs w:val="21"/>
                <w:lang w:bidi="ar"/>
              </w:rPr>
              <w:t>2×FTC664@1.8GHz+2×FTC310@1.5GHz</w:t>
            </w:r>
          </w:p>
        </w:tc>
      </w:tr>
      <w:tr w:rsidR="00E22E49" w14:paraId="00A0DD78" w14:textId="77777777">
        <w:trPr>
          <w:trHeight w:val="375"/>
          <w:tblHeader/>
          <w:jc w:val="center"/>
        </w:trPr>
        <w:tc>
          <w:tcPr>
            <w:tcW w:w="1396" w:type="dxa"/>
            <w:tcBorders>
              <w:top w:val="nil"/>
              <w:bottom w:val="nil"/>
              <w:right w:val="nil"/>
            </w:tcBorders>
          </w:tcPr>
          <w:p w14:paraId="00A0DD76"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内存</w:t>
            </w:r>
          </w:p>
        </w:tc>
        <w:tc>
          <w:tcPr>
            <w:tcW w:w="5596" w:type="dxa"/>
            <w:tcBorders>
              <w:top w:val="nil"/>
              <w:left w:val="nil"/>
              <w:bottom w:val="nil"/>
            </w:tcBorders>
          </w:tcPr>
          <w:p w14:paraId="00A0DD77"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64</w:t>
            </w:r>
            <w:r>
              <w:rPr>
                <w:rFonts w:ascii="Helvetica" w:eastAsia="Helvetica" w:hAnsi="Helvetica" w:cs="Helvetica"/>
                <w:color w:val="333333"/>
                <w:kern w:val="0"/>
                <w:szCs w:val="21"/>
                <w:lang w:bidi="ar"/>
              </w:rPr>
              <w:t>位</w:t>
            </w:r>
            <w:r>
              <w:rPr>
                <w:rFonts w:ascii="Helvetica" w:eastAsia="Helvetica" w:hAnsi="Helvetica" w:cs="Helvetica"/>
                <w:color w:val="333333"/>
                <w:kern w:val="0"/>
                <w:szCs w:val="21"/>
                <w:lang w:bidi="ar"/>
              </w:rPr>
              <w:t>DDR4</w:t>
            </w:r>
            <w:r>
              <w:rPr>
                <w:rFonts w:ascii="Helvetica" w:eastAsia="Helvetica" w:hAnsi="Helvetica" w:cs="Helvetica"/>
                <w:color w:val="333333"/>
                <w:kern w:val="0"/>
                <w:szCs w:val="21"/>
                <w:lang w:bidi="ar"/>
              </w:rPr>
              <w:t>，分</w:t>
            </w:r>
            <w:r>
              <w:rPr>
                <w:rFonts w:ascii="Helvetica" w:eastAsia="Helvetica" w:hAnsi="Helvetica" w:cs="Helvetica"/>
                <w:color w:val="333333"/>
                <w:kern w:val="0"/>
                <w:szCs w:val="21"/>
                <w:lang w:bidi="ar"/>
              </w:rPr>
              <w:t>2G</w:t>
            </w:r>
            <w:r>
              <w:rPr>
                <w:rFonts w:ascii="Helvetica" w:eastAsia="Helvetica" w:hAnsi="Helvetica" w:cs="Helvetica"/>
                <w:color w:val="333333"/>
                <w:kern w:val="0"/>
                <w:szCs w:val="21"/>
                <w:lang w:bidi="ar"/>
              </w:rPr>
              <w:t>版本和</w:t>
            </w:r>
            <w:r>
              <w:rPr>
                <w:rFonts w:ascii="Helvetica" w:eastAsia="Helvetica" w:hAnsi="Helvetica" w:cs="Helvetica"/>
                <w:color w:val="333333"/>
                <w:kern w:val="0"/>
                <w:szCs w:val="21"/>
                <w:lang w:bidi="ar"/>
              </w:rPr>
              <w:t>4G</w:t>
            </w:r>
            <w:r>
              <w:rPr>
                <w:rFonts w:ascii="Helvetica" w:eastAsia="Helvetica" w:hAnsi="Helvetica" w:cs="Helvetica"/>
                <w:color w:val="333333"/>
                <w:kern w:val="0"/>
                <w:szCs w:val="21"/>
                <w:lang w:bidi="ar"/>
              </w:rPr>
              <w:t>版本</w:t>
            </w:r>
          </w:p>
        </w:tc>
      </w:tr>
      <w:tr w:rsidR="00E22E49" w14:paraId="00A0DD7B" w14:textId="77777777">
        <w:trPr>
          <w:trHeight w:val="375"/>
          <w:tblHeader/>
          <w:jc w:val="center"/>
        </w:trPr>
        <w:tc>
          <w:tcPr>
            <w:tcW w:w="1396" w:type="dxa"/>
            <w:tcBorders>
              <w:top w:val="nil"/>
              <w:bottom w:val="nil"/>
              <w:right w:val="nil"/>
            </w:tcBorders>
          </w:tcPr>
          <w:p w14:paraId="00A0DD79"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硬盘</w:t>
            </w:r>
          </w:p>
        </w:tc>
        <w:tc>
          <w:tcPr>
            <w:tcW w:w="5596" w:type="dxa"/>
            <w:tcBorders>
              <w:top w:val="nil"/>
              <w:left w:val="nil"/>
              <w:bottom w:val="nil"/>
            </w:tcBorders>
          </w:tcPr>
          <w:p w14:paraId="00A0DD7A"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支持</w:t>
            </w:r>
            <w:r>
              <w:rPr>
                <w:rFonts w:ascii="Helvetica" w:eastAsia="Helvetica" w:hAnsi="Helvetica" w:cs="Helvetica"/>
                <w:color w:val="333333"/>
                <w:kern w:val="0"/>
                <w:szCs w:val="21"/>
                <w:lang w:bidi="ar"/>
              </w:rPr>
              <w:t xml:space="preserve">microSD </w:t>
            </w:r>
            <w:r>
              <w:rPr>
                <w:rFonts w:ascii="Helvetica" w:eastAsia="Helvetica" w:hAnsi="Helvetica" w:cs="Helvetica"/>
                <w:color w:val="333333"/>
                <w:kern w:val="0"/>
                <w:szCs w:val="21"/>
                <w:lang w:bidi="ar"/>
              </w:rPr>
              <w:t>和</w:t>
            </w:r>
            <w:r>
              <w:rPr>
                <w:rFonts w:ascii="Helvetica" w:eastAsia="Helvetica" w:hAnsi="Helvetica" w:cs="Helvetica"/>
                <w:color w:val="333333"/>
                <w:kern w:val="0"/>
                <w:szCs w:val="21"/>
                <w:lang w:bidi="ar"/>
              </w:rPr>
              <w:t>EMMC</w:t>
            </w:r>
            <w:r>
              <w:rPr>
                <w:rFonts w:ascii="Helvetica" w:eastAsia="Helvetica" w:hAnsi="Helvetica" w:cs="Helvetica"/>
                <w:color w:val="333333"/>
                <w:kern w:val="0"/>
                <w:szCs w:val="21"/>
                <w:lang w:bidi="ar"/>
              </w:rPr>
              <w:t>启动</w:t>
            </w:r>
          </w:p>
        </w:tc>
      </w:tr>
      <w:tr w:rsidR="00E22E49" w14:paraId="00A0DD7E" w14:textId="77777777">
        <w:trPr>
          <w:trHeight w:val="375"/>
          <w:tblHeader/>
          <w:jc w:val="center"/>
        </w:trPr>
        <w:tc>
          <w:tcPr>
            <w:tcW w:w="1396" w:type="dxa"/>
            <w:tcBorders>
              <w:top w:val="nil"/>
              <w:bottom w:val="nil"/>
              <w:right w:val="nil"/>
            </w:tcBorders>
          </w:tcPr>
          <w:p w14:paraId="00A0DD7C"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网络</w:t>
            </w:r>
          </w:p>
        </w:tc>
        <w:tc>
          <w:tcPr>
            <w:tcW w:w="5596" w:type="dxa"/>
            <w:tcBorders>
              <w:top w:val="nil"/>
              <w:left w:val="nil"/>
              <w:bottom w:val="nil"/>
            </w:tcBorders>
          </w:tcPr>
          <w:p w14:paraId="00A0DD7D"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2x</w:t>
            </w:r>
            <w:r>
              <w:rPr>
                <w:rFonts w:ascii="Helvetica" w:eastAsia="Helvetica" w:hAnsi="Helvetica" w:cs="Helvetica"/>
                <w:color w:val="333333"/>
                <w:kern w:val="0"/>
                <w:szCs w:val="21"/>
                <w:lang w:bidi="ar"/>
              </w:rPr>
              <w:t>千兆以太网（</w:t>
            </w:r>
            <w:r>
              <w:rPr>
                <w:rFonts w:ascii="Helvetica" w:eastAsia="Helvetica" w:hAnsi="Helvetica" w:cs="Helvetica"/>
                <w:color w:val="333333"/>
                <w:kern w:val="0"/>
                <w:szCs w:val="21"/>
                <w:lang w:bidi="ar"/>
              </w:rPr>
              <w:t>RJ45</w:t>
            </w:r>
            <w:r>
              <w:rPr>
                <w:rFonts w:ascii="Helvetica" w:eastAsia="Helvetica" w:hAnsi="Helvetica" w:cs="Helvetica"/>
                <w:color w:val="333333"/>
                <w:kern w:val="0"/>
                <w:szCs w:val="21"/>
                <w:lang w:bidi="ar"/>
              </w:rPr>
              <w:t>）</w:t>
            </w:r>
          </w:p>
        </w:tc>
      </w:tr>
      <w:tr w:rsidR="00E22E49" w14:paraId="00A0DD81" w14:textId="77777777">
        <w:trPr>
          <w:trHeight w:val="375"/>
          <w:tblHeader/>
          <w:jc w:val="center"/>
        </w:trPr>
        <w:tc>
          <w:tcPr>
            <w:tcW w:w="1396" w:type="dxa"/>
            <w:tcBorders>
              <w:top w:val="nil"/>
              <w:bottom w:val="nil"/>
              <w:right w:val="nil"/>
            </w:tcBorders>
          </w:tcPr>
          <w:p w14:paraId="00A0DD7F"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USB</w:t>
            </w:r>
          </w:p>
        </w:tc>
        <w:tc>
          <w:tcPr>
            <w:tcW w:w="5596" w:type="dxa"/>
            <w:tcBorders>
              <w:top w:val="nil"/>
              <w:left w:val="nil"/>
              <w:bottom w:val="nil"/>
            </w:tcBorders>
          </w:tcPr>
          <w:p w14:paraId="00A0DD80"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1×USB 3.0 host</w:t>
            </w:r>
            <w:r>
              <w:rPr>
                <w:rFonts w:ascii="Helvetica" w:eastAsia="Helvetica" w:hAnsi="Helvetica" w:cs="Helvetica"/>
                <w:color w:val="333333"/>
                <w:kern w:val="0"/>
                <w:szCs w:val="21"/>
                <w:lang w:bidi="ar"/>
              </w:rPr>
              <w:t>，</w:t>
            </w:r>
            <w:r>
              <w:rPr>
                <w:rFonts w:ascii="Helvetica" w:eastAsia="Helvetica" w:hAnsi="Helvetica" w:cs="Helvetica"/>
                <w:color w:val="333333"/>
                <w:kern w:val="0"/>
                <w:szCs w:val="21"/>
                <w:lang w:bidi="ar"/>
              </w:rPr>
              <w:t>3xUSB 2.0 host</w:t>
            </w:r>
            <w:r>
              <w:rPr>
                <w:rFonts w:ascii="Helvetica" w:eastAsia="Helvetica" w:hAnsi="Helvetica" w:cs="Helvetica"/>
                <w:color w:val="333333"/>
                <w:kern w:val="0"/>
                <w:szCs w:val="21"/>
                <w:lang w:bidi="ar"/>
              </w:rPr>
              <w:t>（键鼠）</w:t>
            </w:r>
          </w:p>
        </w:tc>
      </w:tr>
      <w:tr w:rsidR="00E22E49" w14:paraId="00A0DD84" w14:textId="77777777">
        <w:trPr>
          <w:trHeight w:val="375"/>
          <w:tblHeader/>
          <w:jc w:val="center"/>
        </w:trPr>
        <w:tc>
          <w:tcPr>
            <w:tcW w:w="1396" w:type="dxa"/>
            <w:tcBorders>
              <w:top w:val="nil"/>
              <w:bottom w:val="nil"/>
              <w:right w:val="nil"/>
            </w:tcBorders>
          </w:tcPr>
          <w:p w14:paraId="00A0DD82"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PCIe</w:t>
            </w:r>
          </w:p>
        </w:tc>
        <w:tc>
          <w:tcPr>
            <w:tcW w:w="5596" w:type="dxa"/>
            <w:tcBorders>
              <w:top w:val="nil"/>
              <w:left w:val="nil"/>
              <w:bottom w:val="nil"/>
            </w:tcBorders>
          </w:tcPr>
          <w:p w14:paraId="00A0DD83"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1×Mini-PCle</w:t>
            </w:r>
            <w:r>
              <w:rPr>
                <w:rFonts w:ascii="Helvetica" w:eastAsia="Helvetica" w:hAnsi="Helvetica" w:cs="Helvetica"/>
                <w:color w:val="333333"/>
                <w:kern w:val="0"/>
                <w:szCs w:val="21"/>
                <w:lang w:bidi="ar"/>
              </w:rPr>
              <w:t>，支持</w:t>
            </w:r>
            <w:r>
              <w:rPr>
                <w:rFonts w:ascii="Helvetica" w:eastAsia="Helvetica" w:hAnsi="Helvetica" w:cs="Helvetica"/>
                <w:color w:val="333333"/>
                <w:kern w:val="0"/>
                <w:szCs w:val="21"/>
                <w:lang w:bidi="ar"/>
              </w:rPr>
              <w:t>AI</w:t>
            </w:r>
            <w:r>
              <w:rPr>
                <w:rFonts w:ascii="Helvetica" w:eastAsia="Helvetica" w:hAnsi="Helvetica" w:cs="Helvetica"/>
                <w:color w:val="333333"/>
                <w:kern w:val="0"/>
                <w:szCs w:val="21"/>
                <w:lang w:bidi="ar"/>
              </w:rPr>
              <w:t>、</w:t>
            </w:r>
            <w:r>
              <w:rPr>
                <w:rFonts w:ascii="Helvetica" w:eastAsia="Helvetica" w:hAnsi="Helvetica" w:cs="Helvetica"/>
                <w:color w:val="333333"/>
                <w:kern w:val="0"/>
                <w:szCs w:val="21"/>
                <w:lang w:bidi="ar"/>
              </w:rPr>
              <w:t>5G/4G</w:t>
            </w:r>
            <w:r>
              <w:rPr>
                <w:rFonts w:ascii="Helvetica" w:eastAsia="Helvetica" w:hAnsi="Helvetica" w:cs="Helvetica"/>
                <w:color w:val="333333"/>
                <w:kern w:val="0"/>
                <w:szCs w:val="21"/>
                <w:lang w:bidi="ar"/>
              </w:rPr>
              <w:t>、</w:t>
            </w:r>
            <w:r>
              <w:rPr>
                <w:rFonts w:ascii="Helvetica" w:eastAsia="Helvetica" w:hAnsi="Helvetica" w:cs="Helvetica"/>
                <w:color w:val="333333"/>
                <w:kern w:val="0"/>
                <w:szCs w:val="21"/>
                <w:lang w:bidi="ar"/>
              </w:rPr>
              <w:t>SATA</w:t>
            </w:r>
            <w:r>
              <w:rPr>
                <w:rFonts w:ascii="Helvetica" w:eastAsia="Helvetica" w:hAnsi="Helvetica" w:cs="Helvetica"/>
                <w:color w:val="333333"/>
                <w:kern w:val="0"/>
                <w:szCs w:val="21"/>
                <w:lang w:bidi="ar"/>
              </w:rPr>
              <w:t>转换等模组</w:t>
            </w:r>
          </w:p>
        </w:tc>
      </w:tr>
      <w:tr w:rsidR="00E22E49" w14:paraId="00A0DD87" w14:textId="77777777">
        <w:trPr>
          <w:trHeight w:val="375"/>
          <w:tblHeader/>
          <w:jc w:val="center"/>
        </w:trPr>
        <w:tc>
          <w:tcPr>
            <w:tcW w:w="1396" w:type="dxa"/>
            <w:tcBorders>
              <w:top w:val="nil"/>
              <w:bottom w:val="nil"/>
              <w:right w:val="nil"/>
            </w:tcBorders>
          </w:tcPr>
          <w:p w14:paraId="00A0DD85"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蓝牙</w:t>
            </w:r>
          </w:p>
        </w:tc>
        <w:tc>
          <w:tcPr>
            <w:tcW w:w="5596" w:type="dxa"/>
            <w:tcBorders>
              <w:top w:val="nil"/>
              <w:left w:val="nil"/>
              <w:bottom w:val="nil"/>
            </w:tcBorders>
          </w:tcPr>
          <w:p w14:paraId="00A0DD86"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蓝牙</w:t>
            </w:r>
            <w:r>
              <w:rPr>
                <w:rFonts w:ascii="Helvetica" w:eastAsia="Helvetica" w:hAnsi="Helvetica" w:cs="Helvetica"/>
                <w:color w:val="333333"/>
                <w:kern w:val="0"/>
                <w:szCs w:val="21"/>
                <w:lang w:bidi="ar"/>
              </w:rPr>
              <w:t>BT 4.2/BLE 4.2</w:t>
            </w:r>
          </w:p>
        </w:tc>
      </w:tr>
      <w:tr w:rsidR="00E22E49" w14:paraId="00A0DD8A" w14:textId="77777777">
        <w:trPr>
          <w:trHeight w:val="375"/>
          <w:tblHeader/>
          <w:jc w:val="center"/>
        </w:trPr>
        <w:tc>
          <w:tcPr>
            <w:tcW w:w="1396" w:type="dxa"/>
            <w:tcBorders>
              <w:top w:val="nil"/>
              <w:bottom w:val="nil"/>
              <w:right w:val="nil"/>
            </w:tcBorders>
          </w:tcPr>
          <w:p w14:paraId="00A0DD88"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WiFi</w:t>
            </w:r>
          </w:p>
        </w:tc>
        <w:tc>
          <w:tcPr>
            <w:tcW w:w="5596" w:type="dxa"/>
            <w:tcBorders>
              <w:top w:val="nil"/>
              <w:left w:val="nil"/>
              <w:bottom w:val="nil"/>
            </w:tcBorders>
          </w:tcPr>
          <w:p w14:paraId="00A0DD89"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 xml:space="preserve">2.4G + 5G </w:t>
            </w:r>
            <w:r>
              <w:rPr>
                <w:rFonts w:ascii="Helvetica" w:eastAsia="Helvetica" w:hAnsi="Helvetica" w:cs="Helvetica"/>
                <w:color w:val="333333"/>
                <w:kern w:val="0"/>
                <w:szCs w:val="21"/>
                <w:lang w:bidi="ar"/>
              </w:rPr>
              <w:t>双频</w:t>
            </w:r>
            <w:r>
              <w:rPr>
                <w:rFonts w:ascii="Helvetica" w:eastAsia="Helvetica" w:hAnsi="Helvetica" w:cs="Helvetica"/>
                <w:color w:val="333333"/>
                <w:kern w:val="0"/>
                <w:szCs w:val="21"/>
                <w:lang w:bidi="ar"/>
              </w:rPr>
              <w:t>WIFI</w:t>
            </w:r>
          </w:p>
        </w:tc>
      </w:tr>
      <w:tr w:rsidR="00E22E49" w14:paraId="00A0DD8D" w14:textId="77777777">
        <w:trPr>
          <w:trHeight w:val="375"/>
          <w:tblHeader/>
          <w:jc w:val="center"/>
        </w:trPr>
        <w:tc>
          <w:tcPr>
            <w:tcW w:w="1396" w:type="dxa"/>
            <w:tcBorders>
              <w:top w:val="nil"/>
              <w:bottom w:val="nil"/>
              <w:right w:val="nil"/>
            </w:tcBorders>
          </w:tcPr>
          <w:p w14:paraId="00A0DD8B"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4G/5G</w:t>
            </w:r>
          </w:p>
        </w:tc>
        <w:tc>
          <w:tcPr>
            <w:tcW w:w="5596" w:type="dxa"/>
            <w:tcBorders>
              <w:top w:val="nil"/>
              <w:left w:val="nil"/>
              <w:bottom w:val="nil"/>
            </w:tcBorders>
          </w:tcPr>
          <w:p w14:paraId="00A0DD8C"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可通过</w:t>
            </w:r>
            <w:r>
              <w:rPr>
                <w:rFonts w:ascii="Helvetica" w:eastAsia="Helvetica" w:hAnsi="Helvetica" w:cs="Helvetica"/>
                <w:color w:val="333333"/>
                <w:kern w:val="0"/>
                <w:szCs w:val="21"/>
                <w:lang w:bidi="ar"/>
              </w:rPr>
              <w:t>miniPCIE</w:t>
            </w:r>
            <w:r>
              <w:rPr>
                <w:rFonts w:ascii="Helvetica" w:eastAsia="Helvetica" w:hAnsi="Helvetica" w:cs="Helvetica"/>
                <w:color w:val="333333"/>
                <w:kern w:val="0"/>
                <w:szCs w:val="21"/>
                <w:lang w:bidi="ar"/>
              </w:rPr>
              <w:t>扩展实现</w:t>
            </w:r>
          </w:p>
        </w:tc>
      </w:tr>
      <w:tr w:rsidR="00E22E49" w14:paraId="00A0DD90" w14:textId="77777777">
        <w:trPr>
          <w:trHeight w:val="375"/>
          <w:tblHeader/>
          <w:jc w:val="center"/>
        </w:trPr>
        <w:tc>
          <w:tcPr>
            <w:tcW w:w="1396" w:type="dxa"/>
            <w:tcBorders>
              <w:top w:val="nil"/>
              <w:bottom w:val="nil"/>
              <w:right w:val="nil"/>
            </w:tcBorders>
          </w:tcPr>
          <w:p w14:paraId="00A0DD8E"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AI</w:t>
            </w:r>
            <w:r>
              <w:rPr>
                <w:rFonts w:ascii="Helvetica" w:eastAsia="Helvetica" w:hAnsi="Helvetica" w:cs="Helvetica"/>
                <w:color w:val="333333"/>
                <w:kern w:val="0"/>
                <w:szCs w:val="21"/>
                <w:lang w:bidi="ar"/>
              </w:rPr>
              <w:t>加速</w:t>
            </w:r>
          </w:p>
        </w:tc>
        <w:tc>
          <w:tcPr>
            <w:tcW w:w="5596" w:type="dxa"/>
            <w:tcBorders>
              <w:top w:val="nil"/>
              <w:left w:val="nil"/>
              <w:bottom w:val="nil"/>
            </w:tcBorders>
          </w:tcPr>
          <w:p w14:paraId="00A0DD8F"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可通过</w:t>
            </w:r>
            <w:r>
              <w:rPr>
                <w:rFonts w:ascii="Helvetica" w:eastAsia="Helvetica" w:hAnsi="Helvetica" w:cs="Helvetica"/>
                <w:color w:val="333333"/>
                <w:kern w:val="0"/>
                <w:szCs w:val="21"/>
                <w:lang w:bidi="ar"/>
              </w:rPr>
              <w:t>miniPCIE</w:t>
            </w:r>
            <w:r>
              <w:rPr>
                <w:rFonts w:ascii="Helvetica" w:eastAsia="Helvetica" w:hAnsi="Helvetica" w:cs="Helvetica"/>
                <w:color w:val="333333"/>
                <w:kern w:val="0"/>
                <w:szCs w:val="21"/>
                <w:lang w:bidi="ar"/>
              </w:rPr>
              <w:t>扩展实现</w:t>
            </w:r>
          </w:p>
        </w:tc>
      </w:tr>
      <w:tr w:rsidR="00E22E49" w14:paraId="00A0DD93" w14:textId="77777777">
        <w:trPr>
          <w:trHeight w:val="375"/>
          <w:tblHeader/>
          <w:jc w:val="center"/>
        </w:trPr>
        <w:tc>
          <w:tcPr>
            <w:tcW w:w="1396" w:type="dxa"/>
            <w:tcBorders>
              <w:top w:val="nil"/>
              <w:bottom w:val="nil"/>
              <w:right w:val="nil"/>
            </w:tcBorders>
          </w:tcPr>
          <w:p w14:paraId="00A0DD91"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显示</w:t>
            </w:r>
          </w:p>
        </w:tc>
        <w:tc>
          <w:tcPr>
            <w:tcW w:w="5596" w:type="dxa"/>
            <w:tcBorders>
              <w:top w:val="nil"/>
              <w:left w:val="nil"/>
              <w:bottom w:val="nil"/>
            </w:tcBorders>
          </w:tcPr>
          <w:p w14:paraId="00A0DD92"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1x HDMI</w:t>
            </w:r>
            <w:r>
              <w:rPr>
                <w:rFonts w:ascii="Helvetica" w:eastAsia="Helvetica" w:hAnsi="Helvetica" w:cs="Helvetica"/>
                <w:color w:val="333333"/>
                <w:kern w:val="0"/>
                <w:szCs w:val="21"/>
                <w:lang w:bidi="ar"/>
              </w:rPr>
              <w:t>，支持分辨率</w:t>
            </w:r>
            <w:r>
              <w:rPr>
                <w:rFonts w:ascii="Helvetica" w:eastAsia="Helvetica" w:hAnsi="Helvetica" w:cs="Helvetica"/>
                <w:color w:val="333333"/>
                <w:kern w:val="0"/>
                <w:szCs w:val="21"/>
                <w:lang w:bidi="ar"/>
              </w:rPr>
              <w:t>1920*1080</w:t>
            </w:r>
          </w:p>
        </w:tc>
      </w:tr>
      <w:tr w:rsidR="00E22E49" w14:paraId="00A0DD96" w14:textId="77777777">
        <w:trPr>
          <w:trHeight w:val="375"/>
          <w:tblHeader/>
          <w:jc w:val="center"/>
        </w:trPr>
        <w:tc>
          <w:tcPr>
            <w:tcW w:w="1396" w:type="dxa"/>
            <w:tcBorders>
              <w:top w:val="nil"/>
              <w:bottom w:val="nil"/>
              <w:right w:val="nil"/>
            </w:tcBorders>
          </w:tcPr>
          <w:p w14:paraId="00A0DD94"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视频解码</w:t>
            </w:r>
          </w:p>
        </w:tc>
        <w:tc>
          <w:tcPr>
            <w:tcW w:w="5596" w:type="dxa"/>
            <w:tcBorders>
              <w:top w:val="nil"/>
              <w:left w:val="nil"/>
              <w:bottom w:val="nil"/>
            </w:tcBorders>
          </w:tcPr>
          <w:p w14:paraId="00A0DD95"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支持</w:t>
            </w:r>
            <w:r>
              <w:rPr>
                <w:rFonts w:ascii="Helvetica" w:eastAsia="Helvetica" w:hAnsi="Helvetica" w:cs="Helvetica"/>
                <w:color w:val="333333"/>
                <w:kern w:val="0"/>
                <w:szCs w:val="21"/>
                <w:lang w:bidi="ar"/>
              </w:rPr>
              <w:t>VPU</w:t>
            </w:r>
            <w:r>
              <w:rPr>
                <w:rFonts w:ascii="Helvetica" w:eastAsia="Helvetica" w:hAnsi="Helvetica" w:cs="Helvetica"/>
                <w:color w:val="333333"/>
                <w:kern w:val="0"/>
                <w:szCs w:val="21"/>
                <w:lang w:bidi="ar"/>
              </w:rPr>
              <w:t>硬解，格式：</w:t>
            </w:r>
            <w:r>
              <w:rPr>
                <w:rFonts w:ascii="Helvetica" w:eastAsia="Helvetica" w:hAnsi="Helvetica" w:cs="Helvetica"/>
                <w:color w:val="333333"/>
                <w:kern w:val="0"/>
                <w:szCs w:val="21"/>
                <w:lang w:bidi="ar"/>
              </w:rPr>
              <w:t>H.265\264</w:t>
            </w:r>
          </w:p>
        </w:tc>
      </w:tr>
      <w:tr w:rsidR="00E22E49" w14:paraId="00A0DD99" w14:textId="77777777">
        <w:trPr>
          <w:trHeight w:val="375"/>
          <w:tblHeader/>
          <w:jc w:val="center"/>
        </w:trPr>
        <w:tc>
          <w:tcPr>
            <w:tcW w:w="1396" w:type="dxa"/>
            <w:tcBorders>
              <w:top w:val="nil"/>
              <w:bottom w:val="nil"/>
              <w:right w:val="nil"/>
            </w:tcBorders>
          </w:tcPr>
          <w:p w14:paraId="00A0DD97"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音频</w:t>
            </w:r>
          </w:p>
        </w:tc>
        <w:tc>
          <w:tcPr>
            <w:tcW w:w="5596" w:type="dxa"/>
            <w:tcBorders>
              <w:top w:val="nil"/>
              <w:left w:val="nil"/>
              <w:bottom w:val="nil"/>
            </w:tcBorders>
          </w:tcPr>
          <w:p w14:paraId="00A0DD98"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3.5mm</w:t>
            </w:r>
            <w:r>
              <w:rPr>
                <w:rFonts w:ascii="Helvetica" w:eastAsia="Helvetica" w:hAnsi="Helvetica" w:cs="Helvetica"/>
                <w:color w:val="333333"/>
                <w:kern w:val="0"/>
                <w:szCs w:val="21"/>
                <w:lang w:bidi="ar"/>
              </w:rPr>
              <w:t>耳机口输出</w:t>
            </w:r>
          </w:p>
        </w:tc>
      </w:tr>
      <w:tr w:rsidR="00E22E49" w14:paraId="00A0DD9C" w14:textId="77777777">
        <w:trPr>
          <w:trHeight w:val="375"/>
          <w:tblHeader/>
          <w:jc w:val="center"/>
        </w:trPr>
        <w:tc>
          <w:tcPr>
            <w:tcW w:w="1396" w:type="dxa"/>
            <w:tcBorders>
              <w:top w:val="nil"/>
              <w:bottom w:val="nil"/>
              <w:right w:val="nil"/>
            </w:tcBorders>
          </w:tcPr>
          <w:p w14:paraId="00A0DD9A"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UART</w:t>
            </w:r>
          </w:p>
        </w:tc>
        <w:tc>
          <w:tcPr>
            <w:tcW w:w="5596" w:type="dxa"/>
            <w:tcBorders>
              <w:top w:val="nil"/>
              <w:left w:val="nil"/>
              <w:bottom w:val="nil"/>
            </w:tcBorders>
          </w:tcPr>
          <w:p w14:paraId="00A0DD9B"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1x</w:t>
            </w:r>
            <w:r>
              <w:rPr>
                <w:rFonts w:ascii="Helvetica" w:eastAsia="Helvetica" w:hAnsi="Helvetica" w:cs="Helvetica"/>
                <w:color w:val="333333"/>
                <w:kern w:val="0"/>
                <w:szCs w:val="21"/>
                <w:lang w:bidi="ar"/>
              </w:rPr>
              <w:t>调试串口</w:t>
            </w:r>
            <w:r>
              <w:rPr>
                <w:rFonts w:ascii="Helvetica" w:eastAsia="Helvetica" w:hAnsi="Helvetica" w:cs="Helvetica"/>
                <w:color w:val="333333"/>
                <w:kern w:val="0"/>
                <w:szCs w:val="21"/>
                <w:lang w:bidi="ar"/>
              </w:rPr>
              <w:t>+2xMIO (</w:t>
            </w:r>
            <w:r>
              <w:rPr>
                <w:rFonts w:ascii="Helvetica" w:eastAsia="Helvetica" w:hAnsi="Helvetica" w:cs="Helvetica"/>
                <w:color w:val="333333"/>
                <w:kern w:val="0"/>
                <w:szCs w:val="21"/>
                <w:lang w:bidi="ar"/>
              </w:rPr>
              <w:t>可配置多功能</w:t>
            </w:r>
            <w:r>
              <w:rPr>
                <w:rFonts w:ascii="Helvetica" w:eastAsia="Helvetica" w:hAnsi="Helvetica" w:cs="Helvetica"/>
                <w:color w:val="333333"/>
                <w:kern w:val="0"/>
                <w:szCs w:val="21"/>
                <w:lang w:bidi="ar"/>
              </w:rPr>
              <w:t>IO</w:t>
            </w:r>
            <w:r>
              <w:rPr>
                <w:rFonts w:ascii="Helvetica" w:eastAsia="Helvetica" w:hAnsi="Helvetica" w:cs="Helvetica"/>
                <w:color w:val="333333"/>
                <w:kern w:val="0"/>
                <w:szCs w:val="21"/>
                <w:lang w:bidi="ar"/>
              </w:rPr>
              <w:t>口为</w:t>
            </w:r>
            <w:r>
              <w:rPr>
                <w:rFonts w:ascii="Helvetica" w:eastAsia="Helvetica" w:hAnsi="Helvetica" w:cs="Helvetica"/>
                <w:color w:val="333333"/>
                <w:kern w:val="0"/>
                <w:szCs w:val="21"/>
                <w:lang w:bidi="ar"/>
              </w:rPr>
              <w:t>UART</w:t>
            </w:r>
            <w:r>
              <w:rPr>
                <w:rFonts w:ascii="Helvetica" w:eastAsia="Helvetica" w:hAnsi="Helvetica" w:cs="Helvetica"/>
                <w:color w:val="333333"/>
                <w:kern w:val="0"/>
                <w:szCs w:val="21"/>
                <w:lang w:bidi="ar"/>
              </w:rPr>
              <w:t>模式</w:t>
            </w:r>
            <w:r>
              <w:rPr>
                <w:rFonts w:ascii="Helvetica" w:eastAsia="Helvetica" w:hAnsi="Helvetica" w:cs="Helvetica"/>
                <w:color w:val="333333"/>
                <w:kern w:val="0"/>
                <w:szCs w:val="21"/>
                <w:lang w:bidi="ar"/>
              </w:rPr>
              <w:t>)</w:t>
            </w:r>
          </w:p>
        </w:tc>
      </w:tr>
      <w:tr w:rsidR="00E22E49" w14:paraId="00A0DD9F" w14:textId="77777777">
        <w:trPr>
          <w:trHeight w:val="375"/>
          <w:tblHeader/>
          <w:jc w:val="center"/>
        </w:trPr>
        <w:tc>
          <w:tcPr>
            <w:tcW w:w="1396" w:type="dxa"/>
            <w:tcBorders>
              <w:top w:val="nil"/>
              <w:bottom w:val="nil"/>
              <w:right w:val="nil"/>
            </w:tcBorders>
          </w:tcPr>
          <w:p w14:paraId="00A0DD9D"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12C</w:t>
            </w:r>
          </w:p>
        </w:tc>
        <w:tc>
          <w:tcPr>
            <w:tcW w:w="5596" w:type="dxa"/>
            <w:tcBorders>
              <w:top w:val="nil"/>
              <w:left w:val="nil"/>
              <w:bottom w:val="nil"/>
            </w:tcBorders>
          </w:tcPr>
          <w:p w14:paraId="00A0DD9E"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2+2xMIO (</w:t>
            </w:r>
            <w:r>
              <w:rPr>
                <w:rFonts w:ascii="Helvetica" w:eastAsia="Helvetica" w:hAnsi="Helvetica" w:cs="Helvetica"/>
                <w:color w:val="333333"/>
                <w:kern w:val="0"/>
                <w:szCs w:val="21"/>
                <w:lang w:bidi="ar"/>
              </w:rPr>
              <w:t>可配置多功能</w:t>
            </w:r>
            <w:r>
              <w:rPr>
                <w:rFonts w:ascii="Helvetica" w:eastAsia="Helvetica" w:hAnsi="Helvetica" w:cs="Helvetica"/>
                <w:color w:val="333333"/>
                <w:kern w:val="0"/>
                <w:szCs w:val="21"/>
                <w:lang w:bidi="ar"/>
              </w:rPr>
              <w:t>IO</w:t>
            </w:r>
            <w:r>
              <w:rPr>
                <w:rFonts w:ascii="Helvetica" w:eastAsia="Helvetica" w:hAnsi="Helvetica" w:cs="Helvetica"/>
                <w:color w:val="333333"/>
                <w:kern w:val="0"/>
                <w:szCs w:val="21"/>
                <w:lang w:bidi="ar"/>
              </w:rPr>
              <w:t>口为</w:t>
            </w:r>
            <w:r>
              <w:rPr>
                <w:rFonts w:ascii="Helvetica" w:eastAsia="Helvetica" w:hAnsi="Helvetica" w:cs="Helvetica"/>
                <w:color w:val="333333"/>
                <w:kern w:val="0"/>
                <w:szCs w:val="21"/>
                <w:lang w:bidi="ar"/>
              </w:rPr>
              <w:t>I2C</w:t>
            </w:r>
            <w:r>
              <w:rPr>
                <w:rFonts w:ascii="Helvetica" w:eastAsia="Helvetica" w:hAnsi="Helvetica" w:cs="Helvetica"/>
                <w:color w:val="333333"/>
                <w:kern w:val="0"/>
                <w:szCs w:val="21"/>
                <w:lang w:bidi="ar"/>
              </w:rPr>
              <w:t>模式</w:t>
            </w:r>
            <w:r>
              <w:rPr>
                <w:rFonts w:ascii="Helvetica" w:eastAsia="Helvetica" w:hAnsi="Helvetica" w:cs="Helvetica"/>
                <w:color w:val="333333"/>
                <w:kern w:val="0"/>
                <w:szCs w:val="21"/>
                <w:lang w:bidi="ar"/>
              </w:rPr>
              <w:t>)</w:t>
            </w:r>
          </w:p>
        </w:tc>
      </w:tr>
      <w:tr w:rsidR="00E22E49" w14:paraId="00A0DDA2" w14:textId="77777777">
        <w:trPr>
          <w:trHeight w:val="375"/>
          <w:tblHeader/>
          <w:jc w:val="center"/>
        </w:trPr>
        <w:tc>
          <w:tcPr>
            <w:tcW w:w="1396" w:type="dxa"/>
            <w:tcBorders>
              <w:top w:val="nil"/>
              <w:bottom w:val="nil"/>
              <w:right w:val="nil"/>
            </w:tcBorders>
          </w:tcPr>
          <w:p w14:paraId="00A0DDA0"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12S</w:t>
            </w:r>
          </w:p>
        </w:tc>
        <w:tc>
          <w:tcPr>
            <w:tcW w:w="5596" w:type="dxa"/>
            <w:tcBorders>
              <w:top w:val="nil"/>
              <w:left w:val="nil"/>
              <w:bottom w:val="nil"/>
            </w:tcBorders>
          </w:tcPr>
          <w:p w14:paraId="00A0DDA1"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1</w:t>
            </w:r>
            <w:r>
              <w:rPr>
                <w:rFonts w:ascii="Helvetica" w:eastAsia="Helvetica" w:hAnsi="Helvetica" w:cs="Helvetica"/>
                <w:color w:val="333333"/>
                <w:kern w:val="0"/>
                <w:szCs w:val="21"/>
                <w:lang w:bidi="ar"/>
              </w:rPr>
              <w:t>路</w:t>
            </w:r>
          </w:p>
        </w:tc>
      </w:tr>
      <w:tr w:rsidR="00E22E49" w14:paraId="00A0DDA5" w14:textId="77777777">
        <w:trPr>
          <w:trHeight w:val="375"/>
          <w:tblHeader/>
          <w:jc w:val="center"/>
        </w:trPr>
        <w:tc>
          <w:tcPr>
            <w:tcW w:w="1396" w:type="dxa"/>
            <w:tcBorders>
              <w:top w:val="nil"/>
              <w:bottom w:val="nil"/>
              <w:right w:val="nil"/>
            </w:tcBorders>
          </w:tcPr>
          <w:p w14:paraId="00A0DDA3" w14:textId="77777777" w:rsidR="00E22E49" w:rsidRDefault="001C34A4">
            <w:pPr>
              <w:widowControl/>
              <w:spacing w:line="21" w:lineRule="atLeast"/>
              <w:jc w:val="center"/>
              <w:textAlignment w:val="top"/>
              <w:rPr>
                <w:rFonts w:cs="Times New Roman"/>
                <w:szCs w:val="21"/>
              </w:rPr>
            </w:pPr>
            <w:r>
              <w:rPr>
                <w:rFonts w:ascii="Helvetica" w:eastAsia="Helvetica" w:hAnsi="Helvetica" w:cs="Helvetica"/>
                <w:color w:val="333333"/>
                <w:kern w:val="0"/>
                <w:szCs w:val="21"/>
                <w:lang w:bidi="ar"/>
              </w:rPr>
              <w:t>SPI</w:t>
            </w:r>
          </w:p>
        </w:tc>
        <w:tc>
          <w:tcPr>
            <w:tcW w:w="5596" w:type="dxa"/>
            <w:tcBorders>
              <w:top w:val="nil"/>
              <w:left w:val="nil"/>
              <w:bottom w:val="nil"/>
            </w:tcBorders>
          </w:tcPr>
          <w:p w14:paraId="00A0DDA4" w14:textId="77777777" w:rsidR="00E22E49" w:rsidRDefault="001C34A4">
            <w:pPr>
              <w:widowControl/>
              <w:spacing w:line="21" w:lineRule="atLeast"/>
              <w:jc w:val="left"/>
              <w:textAlignment w:val="top"/>
              <w:rPr>
                <w:rFonts w:cs="Times New Roman"/>
                <w:szCs w:val="21"/>
              </w:rPr>
            </w:pPr>
            <w:r>
              <w:rPr>
                <w:rFonts w:ascii="Helvetica" w:eastAsia="Helvetica" w:hAnsi="Helvetica" w:cs="Helvetica"/>
                <w:color w:val="333333"/>
                <w:kern w:val="0"/>
                <w:szCs w:val="21"/>
                <w:lang w:bidi="ar"/>
              </w:rPr>
              <w:t>2</w:t>
            </w:r>
            <w:r>
              <w:rPr>
                <w:rFonts w:ascii="Helvetica" w:eastAsia="Helvetica" w:hAnsi="Helvetica" w:cs="Helvetica"/>
                <w:color w:val="333333"/>
                <w:kern w:val="0"/>
                <w:szCs w:val="21"/>
                <w:lang w:bidi="ar"/>
              </w:rPr>
              <w:t>路</w:t>
            </w:r>
          </w:p>
        </w:tc>
      </w:tr>
      <w:tr w:rsidR="00E22E49" w14:paraId="00A0DDA8" w14:textId="77777777">
        <w:trPr>
          <w:trHeight w:val="375"/>
          <w:tblHeader/>
          <w:jc w:val="center"/>
        </w:trPr>
        <w:tc>
          <w:tcPr>
            <w:tcW w:w="1396" w:type="dxa"/>
            <w:tcBorders>
              <w:top w:val="nil"/>
              <w:bottom w:val="nil"/>
              <w:right w:val="nil"/>
            </w:tcBorders>
          </w:tcPr>
          <w:p w14:paraId="00A0DDA6" w14:textId="77777777" w:rsidR="00E22E49" w:rsidRDefault="001C34A4">
            <w:pPr>
              <w:widowControl/>
              <w:spacing w:line="21" w:lineRule="atLeast"/>
              <w:jc w:val="center"/>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CAN</w:t>
            </w:r>
          </w:p>
        </w:tc>
        <w:tc>
          <w:tcPr>
            <w:tcW w:w="5596" w:type="dxa"/>
            <w:tcBorders>
              <w:top w:val="nil"/>
              <w:left w:val="nil"/>
              <w:bottom w:val="nil"/>
            </w:tcBorders>
          </w:tcPr>
          <w:p w14:paraId="00A0DDA7" w14:textId="77777777" w:rsidR="00E22E49" w:rsidRDefault="001C34A4">
            <w:pPr>
              <w:widowControl/>
              <w:spacing w:line="21" w:lineRule="atLeast"/>
              <w:jc w:val="left"/>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1</w:t>
            </w:r>
            <w:r>
              <w:rPr>
                <w:rFonts w:ascii="Helvetica" w:eastAsia="Helvetica" w:hAnsi="Helvetica" w:cs="Helvetica"/>
                <w:color w:val="333333"/>
                <w:kern w:val="0"/>
                <w:szCs w:val="21"/>
                <w:lang w:bidi="ar"/>
              </w:rPr>
              <w:t>路</w:t>
            </w:r>
            <w:r>
              <w:rPr>
                <w:rFonts w:ascii="Helvetica" w:eastAsia="Helvetica" w:hAnsi="Helvetica" w:cs="Helvetica"/>
                <w:color w:val="333333"/>
                <w:kern w:val="0"/>
                <w:szCs w:val="21"/>
                <w:lang w:bidi="ar"/>
              </w:rPr>
              <w:t>CANFD</w:t>
            </w:r>
          </w:p>
        </w:tc>
      </w:tr>
      <w:tr w:rsidR="00E22E49" w14:paraId="00A0DDAB" w14:textId="77777777">
        <w:trPr>
          <w:trHeight w:val="375"/>
          <w:tblHeader/>
          <w:jc w:val="center"/>
        </w:trPr>
        <w:tc>
          <w:tcPr>
            <w:tcW w:w="1396" w:type="dxa"/>
            <w:tcBorders>
              <w:top w:val="nil"/>
              <w:bottom w:val="nil"/>
              <w:right w:val="nil"/>
            </w:tcBorders>
          </w:tcPr>
          <w:p w14:paraId="00A0DDA9" w14:textId="77777777" w:rsidR="00E22E49" w:rsidRDefault="001C34A4">
            <w:pPr>
              <w:widowControl/>
              <w:spacing w:line="21" w:lineRule="atLeast"/>
              <w:jc w:val="center"/>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GPIO</w:t>
            </w:r>
          </w:p>
        </w:tc>
        <w:tc>
          <w:tcPr>
            <w:tcW w:w="5596" w:type="dxa"/>
            <w:tcBorders>
              <w:top w:val="nil"/>
              <w:left w:val="nil"/>
              <w:bottom w:val="nil"/>
            </w:tcBorders>
          </w:tcPr>
          <w:p w14:paraId="00A0DDAA" w14:textId="77777777" w:rsidR="00E22E49" w:rsidRDefault="001C34A4">
            <w:pPr>
              <w:widowControl/>
              <w:spacing w:line="21" w:lineRule="atLeast"/>
              <w:jc w:val="left"/>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最多</w:t>
            </w:r>
            <w:r>
              <w:rPr>
                <w:rFonts w:ascii="Helvetica" w:eastAsia="Helvetica" w:hAnsi="Helvetica" w:cs="Helvetica"/>
                <w:color w:val="333333"/>
                <w:kern w:val="0"/>
                <w:szCs w:val="21"/>
                <w:lang w:bidi="ar"/>
              </w:rPr>
              <w:t>29</w:t>
            </w:r>
            <w:r>
              <w:rPr>
                <w:rFonts w:ascii="Helvetica" w:eastAsia="Helvetica" w:hAnsi="Helvetica" w:cs="Helvetica"/>
                <w:color w:val="333333"/>
                <w:kern w:val="0"/>
                <w:szCs w:val="21"/>
                <w:lang w:bidi="ar"/>
              </w:rPr>
              <w:t>个</w:t>
            </w:r>
          </w:p>
        </w:tc>
      </w:tr>
      <w:tr w:rsidR="00E22E49" w14:paraId="00A0DDAE" w14:textId="77777777">
        <w:trPr>
          <w:trHeight w:val="375"/>
          <w:tblHeader/>
          <w:jc w:val="center"/>
        </w:trPr>
        <w:tc>
          <w:tcPr>
            <w:tcW w:w="1396" w:type="dxa"/>
            <w:tcBorders>
              <w:top w:val="nil"/>
              <w:bottom w:val="nil"/>
              <w:right w:val="nil"/>
            </w:tcBorders>
          </w:tcPr>
          <w:p w14:paraId="00A0DDAC" w14:textId="77777777" w:rsidR="00E22E49" w:rsidRDefault="001C34A4">
            <w:pPr>
              <w:widowControl/>
              <w:spacing w:line="21" w:lineRule="atLeast"/>
              <w:jc w:val="center"/>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SIM</w:t>
            </w:r>
            <w:r>
              <w:rPr>
                <w:rFonts w:ascii="Helvetica" w:eastAsia="Helvetica" w:hAnsi="Helvetica" w:cs="Helvetica"/>
                <w:color w:val="333333"/>
                <w:kern w:val="0"/>
                <w:szCs w:val="21"/>
                <w:lang w:bidi="ar"/>
              </w:rPr>
              <w:t>卡</w:t>
            </w:r>
          </w:p>
        </w:tc>
        <w:tc>
          <w:tcPr>
            <w:tcW w:w="5596" w:type="dxa"/>
            <w:tcBorders>
              <w:top w:val="nil"/>
              <w:left w:val="nil"/>
              <w:bottom w:val="nil"/>
            </w:tcBorders>
          </w:tcPr>
          <w:p w14:paraId="00A0DDAD" w14:textId="77777777" w:rsidR="00E22E49" w:rsidRDefault="001C34A4">
            <w:pPr>
              <w:widowControl/>
              <w:spacing w:line="21" w:lineRule="atLeast"/>
              <w:jc w:val="left"/>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支持</w:t>
            </w:r>
            <w:r>
              <w:rPr>
                <w:rFonts w:ascii="Helvetica" w:eastAsia="Helvetica" w:hAnsi="Helvetica" w:cs="Helvetica"/>
                <w:color w:val="333333"/>
                <w:kern w:val="0"/>
                <w:szCs w:val="21"/>
                <w:lang w:bidi="ar"/>
              </w:rPr>
              <w:t>1</w:t>
            </w:r>
            <w:r>
              <w:rPr>
                <w:rFonts w:ascii="Helvetica" w:eastAsia="Helvetica" w:hAnsi="Helvetica" w:cs="Helvetica"/>
                <w:color w:val="333333"/>
                <w:kern w:val="0"/>
                <w:szCs w:val="21"/>
                <w:lang w:bidi="ar"/>
              </w:rPr>
              <w:t>路</w:t>
            </w:r>
            <w:r>
              <w:rPr>
                <w:rFonts w:ascii="Helvetica" w:eastAsia="Helvetica" w:hAnsi="Helvetica" w:cs="Helvetica"/>
                <w:color w:val="333333"/>
                <w:kern w:val="0"/>
                <w:szCs w:val="21"/>
                <w:lang w:bidi="ar"/>
              </w:rPr>
              <w:t xml:space="preserve">SIM </w:t>
            </w:r>
            <w:r>
              <w:rPr>
                <w:rFonts w:ascii="Helvetica" w:eastAsia="Helvetica" w:hAnsi="Helvetica" w:cs="Helvetica"/>
                <w:color w:val="333333"/>
                <w:kern w:val="0"/>
                <w:szCs w:val="21"/>
                <w:lang w:bidi="ar"/>
              </w:rPr>
              <w:t>卡</w:t>
            </w:r>
          </w:p>
        </w:tc>
      </w:tr>
      <w:tr w:rsidR="00E22E49" w14:paraId="00A0DDB1" w14:textId="77777777">
        <w:trPr>
          <w:trHeight w:val="375"/>
          <w:tblHeader/>
          <w:jc w:val="center"/>
        </w:trPr>
        <w:tc>
          <w:tcPr>
            <w:tcW w:w="1396" w:type="dxa"/>
            <w:tcBorders>
              <w:top w:val="nil"/>
              <w:bottom w:val="nil"/>
              <w:right w:val="nil"/>
            </w:tcBorders>
          </w:tcPr>
          <w:p w14:paraId="00A0DDAF" w14:textId="77777777" w:rsidR="00E22E49" w:rsidRDefault="001C34A4">
            <w:pPr>
              <w:widowControl/>
              <w:spacing w:line="21" w:lineRule="atLeast"/>
              <w:jc w:val="center"/>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SD</w:t>
            </w:r>
            <w:r>
              <w:rPr>
                <w:rFonts w:ascii="Helvetica" w:eastAsia="Helvetica" w:hAnsi="Helvetica" w:cs="Helvetica"/>
                <w:color w:val="333333"/>
                <w:kern w:val="0"/>
                <w:szCs w:val="21"/>
                <w:lang w:bidi="ar"/>
              </w:rPr>
              <w:t>卡</w:t>
            </w:r>
          </w:p>
        </w:tc>
        <w:tc>
          <w:tcPr>
            <w:tcW w:w="5596" w:type="dxa"/>
            <w:tcBorders>
              <w:top w:val="nil"/>
              <w:left w:val="nil"/>
              <w:bottom w:val="nil"/>
            </w:tcBorders>
          </w:tcPr>
          <w:p w14:paraId="00A0DDB0" w14:textId="77777777" w:rsidR="00E22E49" w:rsidRDefault="001C34A4">
            <w:pPr>
              <w:widowControl/>
              <w:spacing w:line="21" w:lineRule="atLeast"/>
              <w:jc w:val="left"/>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支持</w:t>
            </w:r>
            <w:r>
              <w:rPr>
                <w:rFonts w:ascii="Helvetica" w:eastAsia="Helvetica" w:hAnsi="Helvetica" w:cs="Helvetica"/>
                <w:color w:val="333333"/>
                <w:kern w:val="0"/>
                <w:szCs w:val="21"/>
                <w:lang w:bidi="ar"/>
              </w:rPr>
              <w:t>1</w:t>
            </w:r>
            <w:r>
              <w:rPr>
                <w:rFonts w:ascii="Helvetica" w:eastAsia="Helvetica" w:hAnsi="Helvetica" w:cs="Helvetica"/>
                <w:color w:val="333333"/>
                <w:kern w:val="0"/>
                <w:szCs w:val="21"/>
                <w:lang w:bidi="ar"/>
              </w:rPr>
              <w:t>路</w:t>
            </w:r>
            <w:r>
              <w:rPr>
                <w:rFonts w:ascii="Helvetica" w:eastAsia="Helvetica" w:hAnsi="Helvetica" w:cs="Helvetica"/>
                <w:color w:val="333333"/>
                <w:kern w:val="0"/>
                <w:szCs w:val="21"/>
                <w:lang w:bidi="ar"/>
              </w:rPr>
              <w:t>SD</w:t>
            </w:r>
            <w:r>
              <w:rPr>
                <w:rFonts w:ascii="Helvetica" w:eastAsia="Helvetica" w:hAnsi="Helvetica" w:cs="Helvetica"/>
                <w:color w:val="333333"/>
                <w:kern w:val="0"/>
                <w:szCs w:val="21"/>
                <w:lang w:bidi="ar"/>
              </w:rPr>
              <w:t>卡</w:t>
            </w:r>
          </w:p>
        </w:tc>
      </w:tr>
      <w:tr w:rsidR="00E22E49" w14:paraId="00A0DDB4" w14:textId="77777777">
        <w:trPr>
          <w:trHeight w:val="375"/>
          <w:tblHeader/>
          <w:jc w:val="center"/>
        </w:trPr>
        <w:tc>
          <w:tcPr>
            <w:tcW w:w="1396" w:type="dxa"/>
            <w:tcBorders>
              <w:top w:val="nil"/>
              <w:bottom w:val="nil"/>
              <w:right w:val="nil"/>
            </w:tcBorders>
          </w:tcPr>
          <w:p w14:paraId="00A0DDB2" w14:textId="77777777" w:rsidR="00E22E49" w:rsidRDefault="001C34A4">
            <w:pPr>
              <w:widowControl/>
              <w:spacing w:line="21" w:lineRule="atLeast"/>
              <w:jc w:val="center"/>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LED</w:t>
            </w:r>
            <w:r>
              <w:rPr>
                <w:rFonts w:ascii="Helvetica" w:eastAsia="Helvetica" w:hAnsi="Helvetica" w:cs="Helvetica"/>
                <w:color w:val="333333"/>
                <w:kern w:val="0"/>
                <w:szCs w:val="21"/>
                <w:lang w:bidi="ar"/>
              </w:rPr>
              <w:t>灯</w:t>
            </w:r>
          </w:p>
        </w:tc>
        <w:tc>
          <w:tcPr>
            <w:tcW w:w="5596" w:type="dxa"/>
            <w:tcBorders>
              <w:top w:val="nil"/>
              <w:left w:val="nil"/>
              <w:bottom w:val="nil"/>
            </w:tcBorders>
          </w:tcPr>
          <w:p w14:paraId="00A0DDB3" w14:textId="77777777" w:rsidR="00E22E49" w:rsidRDefault="001C34A4">
            <w:pPr>
              <w:widowControl/>
              <w:spacing w:line="21" w:lineRule="atLeast"/>
              <w:jc w:val="left"/>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电源指示灯和状态指示灯</w:t>
            </w:r>
          </w:p>
        </w:tc>
      </w:tr>
      <w:tr w:rsidR="00E22E49" w14:paraId="00A0DDB7" w14:textId="77777777">
        <w:trPr>
          <w:trHeight w:val="375"/>
          <w:tblHeader/>
          <w:jc w:val="center"/>
        </w:trPr>
        <w:tc>
          <w:tcPr>
            <w:tcW w:w="1396" w:type="dxa"/>
            <w:tcBorders>
              <w:top w:val="nil"/>
              <w:bottom w:val="nil"/>
              <w:right w:val="nil"/>
            </w:tcBorders>
          </w:tcPr>
          <w:p w14:paraId="00A0DDB5" w14:textId="77777777" w:rsidR="00E22E49" w:rsidRDefault="001C34A4">
            <w:pPr>
              <w:widowControl/>
              <w:spacing w:line="21" w:lineRule="atLeast"/>
              <w:jc w:val="center"/>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供电要求</w:t>
            </w:r>
          </w:p>
        </w:tc>
        <w:tc>
          <w:tcPr>
            <w:tcW w:w="5596" w:type="dxa"/>
            <w:tcBorders>
              <w:top w:val="nil"/>
              <w:left w:val="nil"/>
              <w:bottom w:val="nil"/>
            </w:tcBorders>
          </w:tcPr>
          <w:p w14:paraId="00A0DDB6" w14:textId="77777777" w:rsidR="00E22E49" w:rsidRDefault="001C34A4">
            <w:pPr>
              <w:widowControl/>
              <w:spacing w:line="21" w:lineRule="atLeast"/>
              <w:jc w:val="left"/>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12V 3A</w:t>
            </w:r>
            <w:r>
              <w:rPr>
                <w:rFonts w:ascii="Helvetica" w:eastAsia="Helvetica" w:hAnsi="Helvetica" w:cs="Helvetica"/>
                <w:color w:val="333333"/>
                <w:kern w:val="0"/>
                <w:szCs w:val="21"/>
                <w:lang w:bidi="ar"/>
              </w:rPr>
              <w:t>直流电源</w:t>
            </w:r>
          </w:p>
        </w:tc>
      </w:tr>
      <w:tr w:rsidR="00E22E49" w14:paraId="00A0DDBA" w14:textId="77777777">
        <w:trPr>
          <w:trHeight w:val="375"/>
          <w:tblHeader/>
          <w:jc w:val="center"/>
        </w:trPr>
        <w:tc>
          <w:tcPr>
            <w:tcW w:w="1396" w:type="dxa"/>
            <w:tcBorders>
              <w:top w:val="nil"/>
              <w:bottom w:val="nil"/>
              <w:right w:val="nil"/>
            </w:tcBorders>
          </w:tcPr>
          <w:p w14:paraId="00A0DDB8" w14:textId="77777777" w:rsidR="00E22E49" w:rsidRDefault="001C34A4">
            <w:pPr>
              <w:widowControl/>
              <w:spacing w:line="21" w:lineRule="atLeast"/>
              <w:jc w:val="center"/>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产品尺寸</w:t>
            </w:r>
          </w:p>
        </w:tc>
        <w:tc>
          <w:tcPr>
            <w:tcW w:w="5596" w:type="dxa"/>
            <w:tcBorders>
              <w:top w:val="nil"/>
              <w:left w:val="nil"/>
              <w:bottom w:val="nil"/>
            </w:tcBorders>
          </w:tcPr>
          <w:p w14:paraId="00A0DDB9" w14:textId="77777777" w:rsidR="00E22E49" w:rsidRDefault="001C34A4">
            <w:pPr>
              <w:widowControl/>
              <w:spacing w:line="21" w:lineRule="atLeast"/>
              <w:jc w:val="left"/>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119mmx93.1mm</w:t>
            </w:r>
          </w:p>
        </w:tc>
      </w:tr>
      <w:tr w:rsidR="00E22E49" w14:paraId="00A0DDBD" w14:textId="77777777">
        <w:trPr>
          <w:trHeight w:val="375"/>
          <w:tblHeader/>
          <w:jc w:val="center"/>
        </w:trPr>
        <w:tc>
          <w:tcPr>
            <w:tcW w:w="1396" w:type="dxa"/>
            <w:tcBorders>
              <w:top w:val="nil"/>
              <w:bottom w:val="nil"/>
              <w:right w:val="nil"/>
            </w:tcBorders>
          </w:tcPr>
          <w:p w14:paraId="00A0DDBB" w14:textId="77777777" w:rsidR="00E22E49" w:rsidRDefault="001C34A4">
            <w:pPr>
              <w:widowControl/>
              <w:spacing w:line="21" w:lineRule="atLeast"/>
              <w:jc w:val="center"/>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重量</w:t>
            </w:r>
          </w:p>
        </w:tc>
        <w:tc>
          <w:tcPr>
            <w:tcW w:w="5596" w:type="dxa"/>
            <w:tcBorders>
              <w:top w:val="nil"/>
              <w:left w:val="nil"/>
              <w:bottom w:val="nil"/>
            </w:tcBorders>
          </w:tcPr>
          <w:p w14:paraId="00A0DDBC" w14:textId="77777777" w:rsidR="00E22E49" w:rsidRDefault="001C34A4">
            <w:pPr>
              <w:widowControl/>
              <w:spacing w:line="21" w:lineRule="atLeast"/>
              <w:jc w:val="left"/>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72±2g</w:t>
            </w:r>
          </w:p>
        </w:tc>
      </w:tr>
      <w:tr w:rsidR="00E22E49" w14:paraId="00A0DDC0" w14:textId="77777777">
        <w:trPr>
          <w:trHeight w:val="375"/>
          <w:tblHeader/>
          <w:jc w:val="center"/>
        </w:trPr>
        <w:tc>
          <w:tcPr>
            <w:tcW w:w="1396" w:type="dxa"/>
            <w:tcBorders>
              <w:top w:val="nil"/>
              <w:right w:val="nil"/>
            </w:tcBorders>
          </w:tcPr>
          <w:p w14:paraId="00A0DDBE" w14:textId="77777777" w:rsidR="00E22E49" w:rsidRDefault="001C34A4">
            <w:pPr>
              <w:widowControl/>
              <w:spacing w:line="21" w:lineRule="atLeast"/>
              <w:jc w:val="center"/>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工作</w:t>
            </w:r>
            <w:r>
              <w:rPr>
                <w:rFonts w:ascii="Helvetica" w:eastAsia="Helvetica" w:hAnsi="Helvetica" w:cs="Helvetica"/>
                <w:color w:val="333333"/>
                <w:kern w:val="0"/>
                <w:szCs w:val="21"/>
                <w:lang w:bidi="ar"/>
              </w:rPr>
              <w:t xml:space="preserve"> (</w:t>
            </w:r>
            <w:r>
              <w:rPr>
                <w:rFonts w:ascii="Helvetica" w:eastAsia="Helvetica" w:hAnsi="Helvetica" w:cs="Helvetica"/>
                <w:color w:val="333333"/>
                <w:kern w:val="0"/>
                <w:szCs w:val="21"/>
                <w:lang w:bidi="ar"/>
              </w:rPr>
              <w:t>运行</w:t>
            </w:r>
            <w:r>
              <w:rPr>
                <w:rFonts w:ascii="Helvetica" w:eastAsia="Helvetica" w:hAnsi="Helvetica" w:cs="Helvetica"/>
                <w:color w:val="333333"/>
                <w:kern w:val="0"/>
                <w:szCs w:val="21"/>
                <w:lang w:bidi="ar"/>
              </w:rPr>
              <w:t xml:space="preserve">) </w:t>
            </w:r>
            <w:r>
              <w:rPr>
                <w:rFonts w:ascii="Helvetica" w:eastAsia="Helvetica" w:hAnsi="Helvetica" w:cs="Helvetica"/>
                <w:color w:val="333333"/>
                <w:kern w:val="0"/>
                <w:szCs w:val="21"/>
                <w:lang w:bidi="ar"/>
              </w:rPr>
              <w:t>温度</w:t>
            </w:r>
          </w:p>
        </w:tc>
        <w:tc>
          <w:tcPr>
            <w:tcW w:w="5596" w:type="dxa"/>
            <w:tcBorders>
              <w:top w:val="nil"/>
              <w:left w:val="nil"/>
            </w:tcBorders>
          </w:tcPr>
          <w:p w14:paraId="00A0DDBF" w14:textId="77777777" w:rsidR="00E22E49" w:rsidRDefault="001C34A4">
            <w:pPr>
              <w:widowControl/>
              <w:spacing w:line="21" w:lineRule="atLeast"/>
              <w:jc w:val="left"/>
              <w:textAlignment w:val="top"/>
              <w:rPr>
                <w:rFonts w:ascii="Helvetica" w:eastAsia="Helvetica" w:hAnsi="Helvetica" w:cs="Helvetica"/>
                <w:color w:val="333333"/>
                <w:kern w:val="0"/>
                <w:szCs w:val="21"/>
                <w:lang w:bidi="ar"/>
              </w:rPr>
            </w:pPr>
            <w:r>
              <w:rPr>
                <w:rFonts w:ascii="Helvetica" w:eastAsia="Helvetica" w:hAnsi="Helvetica" w:cs="Helvetica"/>
                <w:color w:val="333333"/>
                <w:kern w:val="0"/>
                <w:szCs w:val="21"/>
                <w:lang w:bidi="ar"/>
              </w:rPr>
              <w:t>0~50°C</w:t>
            </w:r>
          </w:p>
        </w:tc>
      </w:tr>
    </w:tbl>
    <w:p w14:paraId="00A0DDC1" w14:textId="77777777" w:rsidR="00E22E49" w:rsidRDefault="00E22E49">
      <w:pPr>
        <w:pStyle w:val="a"/>
        <w:ind w:firstLine="480"/>
      </w:pPr>
    </w:p>
    <w:p w14:paraId="00A0DDC2" w14:textId="77777777" w:rsidR="00E22E49" w:rsidRDefault="001C34A4">
      <w:r>
        <w:rPr>
          <w:rFonts w:hint="eastAsia"/>
        </w:rPr>
        <w:br w:type="page"/>
      </w:r>
    </w:p>
    <w:p w14:paraId="00A0DDC3" w14:textId="77777777" w:rsidR="00E22E49" w:rsidRDefault="001C34A4">
      <w:pPr>
        <w:pStyle w:val="a"/>
        <w:ind w:firstLine="480"/>
      </w:pPr>
      <w:r>
        <w:rPr>
          <w:rFonts w:hint="eastAsia"/>
        </w:rPr>
        <w:lastRenderedPageBreak/>
        <w:t>QEMU</w:t>
      </w:r>
      <w:r>
        <w:rPr>
          <w:rFonts w:hint="eastAsia"/>
        </w:rPr>
        <w:t>仿真所使用的环境为</w:t>
      </w:r>
      <w:r>
        <w:rPr>
          <w:rFonts w:hint="eastAsia"/>
        </w:rPr>
        <w:t>QEMU-system-aarch64</w:t>
      </w:r>
      <w:r>
        <w:rPr>
          <w:rFonts w:hint="eastAsia"/>
        </w:rPr>
        <w:t>，其余设置如表</w:t>
      </w:r>
      <w:r>
        <w:rPr>
          <w:rFonts w:hint="eastAsia"/>
        </w:rPr>
        <w:t>3.2</w:t>
      </w:r>
      <w:r>
        <w:rPr>
          <w:rFonts w:hint="eastAsia"/>
        </w:rPr>
        <w:t>所示</w:t>
      </w:r>
    </w:p>
    <w:p w14:paraId="00A0DDC4" w14:textId="77777777" w:rsidR="00E22E49" w:rsidRDefault="001C34A4">
      <w:pPr>
        <w:pStyle w:val="Caption"/>
      </w:pPr>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ARM</w:t>
      </w:r>
      <w:r>
        <w:rPr>
          <w:rFonts w:hint="eastAsia"/>
        </w:rPr>
        <w:t>架构的</w:t>
      </w:r>
      <w:r>
        <w:rPr>
          <w:rFonts w:hint="eastAsia"/>
        </w:rPr>
        <w:t>QEMU</w:t>
      </w:r>
      <w:r>
        <w:rPr>
          <w:rFonts w:hint="eastAsia"/>
        </w:rPr>
        <w:t>仿真参数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83"/>
        <w:gridCol w:w="2313"/>
      </w:tblGrid>
      <w:tr w:rsidR="00E22E49" w14:paraId="00A0DDC7" w14:textId="77777777">
        <w:trPr>
          <w:trHeight w:val="448"/>
          <w:tblHeader/>
          <w:jc w:val="center"/>
        </w:trPr>
        <w:tc>
          <w:tcPr>
            <w:tcW w:w="1383" w:type="dxa"/>
            <w:tcBorders>
              <w:top w:val="single" w:sz="4" w:space="0" w:color="auto"/>
              <w:bottom w:val="single" w:sz="4" w:space="0" w:color="auto"/>
              <w:right w:val="nil"/>
            </w:tcBorders>
            <w:vAlign w:val="center"/>
          </w:tcPr>
          <w:p w14:paraId="00A0DDC5" w14:textId="77777777" w:rsidR="00E22E49" w:rsidRDefault="001C34A4">
            <w:pPr>
              <w:jc w:val="center"/>
              <w:rPr>
                <w:rFonts w:ascii="SimSun" w:hAnsi="SimSun" w:cs="Times New Roman"/>
                <w:szCs w:val="24"/>
              </w:rPr>
            </w:pPr>
            <w:r>
              <w:rPr>
                <w:rFonts w:ascii="SimSun" w:hAnsi="SimSun" w:cs="Times New Roman" w:hint="eastAsia"/>
                <w:szCs w:val="24"/>
              </w:rPr>
              <w:t>参数</w:t>
            </w:r>
          </w:p>
        </w:tc>
        <w:tc>
          <w:tcPr>
            <w:tcW w:w="2313" w:type="dxa"/>
            <w:tcBorders>
              <w:top w:val="single" w:sz="4" w:space="0" w:color="auto"/>
              <w:left w:val="nil"/>
              <w:bottom w:val="single" w:sz="4" w:space="0" w:color="auto"/>
              <w:right w:val="nil"/>
            </w:tcBorders>
            <w:vAlign w:val="center"/>
          </w:tcPr>
          <w:p w14:paraId="00A0DDC6" w14:textId="77777777" w:rsidR="00E22E49" w:rsidRDefault="001C34A4">
            <w:pPr>
              <w:jc w:val="center"/>
              <w:rPr>
                <w:rFonts w:ascii="SimSun" w:hAnsi="SimSun" w:cs="Times New Roman"/>
                <w:szCs w:val="24"/>
              </w:rPr>
            </w:pPr>
            <w:r>
              <w:rPr>
                <w:rFonts w:ascii="SimSun" w:hAnsi="SimSun" w:cs="Times New Roman" w:hint="eastAsia"/>
                <w:szCs w:val="24"/>
              </w:rPr>
              <w:t>参数值</w:t>
            </w:r>
          </w:p>
        </w:tc>
      </w:tr>
      <w:tr w:rsidR="00E22E49" w14:paraId="00A0DDCA" w14:textId="77777777">
        <w:trPr>
          <w:trHeight w:val="448"/>
          <w:tblHeader/>
          <w:jc w:val="center"/>
        </w:trPr>
        <w:tc>
          <w:tcPr>
            <w:tcW w:w="1383" w:type="dxa"/>
            <w:tcBorders>
              <w:top w:val="single" w:sz="4" w:space="0" w:color="auto"/>
            </w:tcBorders>
            <w:vAlign w:val="center"/>
          </w:tcPr>
          <w:p w14:paraId="00A0DDC8" w14:textId="77777777" w:rsidR="00E22E49" w:rsidRDefault="001C34A4">
            <w:pPr>
              <w:jc w:val="center"/>
              <w:rPr>
                <w:rFonts w:ascii="SimSun" w:hAnsi="SimSun" w:cs="Times New Roman"/>
                <w:szCs w:val="24"/>
              </w:rPr>
            </w:pPr>
            <w:r>
              <w:rPr>
                <w:rFonts w:ascii="SimSun" w:hAnsi="SimSun" w:cs="Times New Roman" w:hint="eastAsia"/>
                <w:szCs w:val="24"/>
              </w:rPr>
              <w:t>-m</w:t>
            </w:r>
          </w:p>
        </w:tc>
        <w:tc>
          <w:tcPr>
            <w:tcW w:w="2313" w:type="dxa"/>
            <w:tcBorders>
              <w:top w:val="single" w:sz="4" w:space="0" w:color="auto"/>
            </w:tcBorders>
            <w:vAlign w:val="center"/>
          </w:tcPr>
          <w:p w14:paraId="00A0DDC9" w14:textId="77777777" w:rsidR="00E22E49" w:rsidRDefault="001C34A4">
            <w:pPr>
              <w:jc w:val="center"/>
              <w:rPr>
                <w:rFonts w:ascii="SimSun" w:hAnsi="SimSun" w:cs="Times New Roman"/>
                <w:szCs w:val="24"/>
              </w:rPr>
            </w:pPr>
            <w:r>
              <w:rPr>
                <w:rFonts w:ascii="SimSun" w:hAnsi="SimSun" w:cs="Times New Roman" w:hint="eastAsia"/>
                <w:szCs w:val="24"/>
              </w:rPr>
              <w:t>2G</w:t>
            </w:r>
          </w:p>
        </w:tc>
      </w:tr>
      <w:tr w:rsidR="00E22E49" w14:paraId="00A0DDCD" w14:textId="77777777">
        <w:trPr>
          <w:trHeight w:val="448"/>
          <w:tblHeader/>
          <w:jc w:val="center"/>
        </w:trPr>
        <w:tc>
          <w:tcPr>
            <w:tcW w:w="1383" w:type="dxa"/>
            <w:vAlign w:val="center"/>
          </w:tcPr>
          <w:p w14:paraId="00A0DDCB" w14:textId="77777777" w:rsidR="00E22E49" w:rsidRDefault="001C34A4">
            <w:pPr>
              <w:jc w:val="center"/>
              <w:rPr>
                <w:rFonts w:ascii="SimSun" w:hAnsi="SimSun" w:cs="Times New Roman"/>
                <w:szCs w:val="24"/>
              </w:rPr>
            </w:pPr>
            <w:r>
              <w:rPr>
                <w:rFonts w:ascii="SimSun" w:hAnsi="SimSun" w:cs="Times New Roman" w:hint="eastAsia"/>
                <w:szCs w:val="24"/>
              </w:rPr>
              <w:t>-smp</w:t>
            </w:r>
          </w:p>
        </w:tc>
        <w:tc>
          <w:tcPr>
            <w:tcW w:w="2313" w:type="dxa"/>
            <w:vAlign w:val="center"/>
          </w:tcPr>
          <w:p w14:paraId="00A0DDCC" w14:textId="77777777" w:rsidR="00E22E49" w:rsidRDefault="001C34A4">
            <w:pPr>
              <w:jc w:val="center"/>
              <w:rPr>
                <w:rFonts w:ascii="SimSun" w:hAnsi="SimSun" w:cs="Times New Roman"/>
                <w:szCs w:val="24"/>
              </w:rPr>
            </w:pPr>
            <w:r>
              <w:rPr>
                <w:rFonts w:ascii="SimSun" w:hAnsi="SimSun" w:cs="Times New Roman" w:hint="eastAsia"/>
                <w:szCs w:val="24"/>
              </w:rPr>
              <w:t>1</w:t>
            </w:r>
          </w:p>
        </w:tc>
      </w:tr>
      <w:tr w:rsidR="00E22E49" w14:paraId="00A0DDD0" w14:textId="77777777">
        <w:trPr>
          <w:trHeight w:val="448"/>
          <w:tblHeader/>
          <w:jc w:val="center"/>
        </w:trPr>
        <w:tc>
          <w:tcPr>
            <w:tcW w:w="1383" w:type="dxa"/>
            <w:vAlign w:val="center"/>
          </w:tcPr>
          <w:p w14:paraId="00A0DDCE" w14:textId="77777777" w:rsidR="00E22E49" w:rsidRDefault="001C34A4">
            <w:pPr>
              <w:jc w:val="center"/>
              <w:rPr>
                <w:rFonts w:ascii="SimSun" w:hAnsi="SimSun" w:cs="Times New Roman"/>
                <w:szCs w:val="24"/>
              </w:rPr>
            </w:pPr>
            <w:r>
              <w:rPr>
                <w:rFonts w:ascii="SimSun" w:hAnsi="SimSun" w:cs="Times New Roman" w:hint="eastAsia"/>
                <w:szCs w:val="24"/>
              </w:rPr>
              <w:t>-cpu</w:t>
            </w:r>
          </w:p>
        </w:tc>
        <w:tc>
          <w:tcPr>
            <w:tcW w:w="2313" w:type="dxa"/>
            <w:vAlign w:val="center"/>
          </w:tcPr>
          <w:p w14:paraId="00A0DDCF" w14:textId="77777777" w:rsidR="00E22E49" w:rsidRDefault="001C34A4">
            <w:pPr>
              <w:jc w:val="center"/>
              <w:rPr>
                <w:rFonts w:ascii="SimSun" w:hAnsi="SimSun" w:cs="Times New Roman"/>
                <w:szCs w:val="24"/>
              </w:rPr>
            </w:pPr>
            <w:r>
              <w:rPr>
                <w:rFonts w:ascii="SimSun" w:hAnsi="SimSun" w:cs="Times New Roman" w:hint="eastAsia"/>
                <w:szCs w:val="24"/>
              </w:rPr>
              <w:t>Cortex-a72</w:t>
            </w:r>
          </w:p>
        </w:tc>
      </w:tr>
      <w:tr w:rsidR="00E22E49" w14:paraId="00A0DDD3" w14:textId="77777777">
        <w:trPr>
          <w:trHeight w:val="448"/>
          <w:tblHeader/>
          <w:jc w:val="center"/>
        </w:trPr>
        <w:tc>
          <w:tcPr>
            <w:tcW w:w="1383" w:type="dxa"/>
            <w:vAlign w:val="center"/>
          </w:tcPr>
          <w:p w14:paraId="00A0DDD1" w14:textId="77777777" w:rsidR="00E22E49" w:rsidRDefault="001C34A4">
            <w:pPr>
              <w:jc w:val="center"/>
              <w:rPr>
                <w:rFonts w:ascii="SimSun" w:hAnsi="SimSun" w:cs="Times New Roman"/>
                <w:szCs w:val="24"/>
              </w:rPr>
            </w:pPr>
            <w:r>
              <w:rPr>
                <w:rFonts w:ascii="SimSun" w:hAnsi="SimSun" w:cs="Times New Roman" w:hint="eastAsia"/>
                <w:szCs w:val="24"/>
              </w:rPr>
              <w:t>-machine</w:t>
            </w:r>
          </w:p>
        </w:tc>
        <w:tc>
          <w:tcPr>
            <w:tcW w:w="2313" w:type="dxa"/>
            <w:vAlign w:val="center"/>
          </w:tcPr>
          <w:p w14:paraId="00A0DDD2" w14:textId="77777777" w:rsidR="00E22E49" w:rsidRDefault="001C34A4">
            <w:pPr>
              <w:jc w:val="center"/>
              <w:rPr>
                <w:rFonts w:ascii="SimSun" w:hAnsi="SimSun" w:cs="Times New Roman"/>
                <w:szCs w:val="24"/>
              </w:rPr>
            </w:pPr>
            <w:r>
              <w:rPr>
                <w:rFonts w:hint="eastAsia"/>
              </w:rPr>
              <w:t>virt,highmem=off</w:t>
            </w:r>
          </w:p>
        </w:tc>
      </w:tr>
      <w:tr w:rsidR="00E22E49" w14:paraId="00A0DDD6" w14:textId="77777777">
        <w:trPr>
          <w:trHeight w:val="448"/>
          <w:tblHeader/>
          <w:jc w:val="center"/>
        </w:trPr>
        <w:tc>
          <w:tcPr>
            <w:tcW w:w="1383" w:type="dxa"/>
            <w:vAlign w:val="center"/>
          </w:tcPr>
          <w:p w14:paraId="00A0DDD4" w14:textId="77777777" w:rsidR="00E22E49" w:rsidRDefault="001C34A4">
            <w:pPr>
              <w:jc w:val="center"/>
              <w:rPr>
                <w:rFonts w:ascii="SimSun" w:hAnsi="SimSun" w:cs="Times New Roman"/>
                <w:szCs w:val="24"/>
              </w:rPr>
            </w:pPr>
            <w:r>
              <w:rPr>
                <w:rFonts w:ascii="SimSun" w:hAnsi="SimSun" w:cs="Times New Roman" w:hint="eastAsia"/>
                <w:szCs w:val="24"/>
              </w:rPr>
              <w:t>-device</w:t>
            </w:r>
          </w:p>
        </w:tc>
        <w:tc>
          <w:tcPr>
            <w:tcW w:w="2313" w:type="dxa"/>
            <w:vAlign w:val="center"/>
          </w:tcPr>
          <w:p w14:paraId="00A0DDD5" w14:textId="77777777" w:rsidR="00E22E49" w:rsidRDefault="001C34A4">
            <w:pPr>
              <w:jc w:val="center"/>
            </w:pPr>
            <w:r>
              <w:rPr>
                <w:rFonts w:hint="eastAsia"/>
              </w:rPr>
              <w:t>QEMU-xhci,id=xhci</w:t>
            </w:r>
          </w:p>
        </w:tc>
      </w:tr>
      <w:tr w:rsidR="00E22E49" w14:paraId="00A0DDD9" w14:textId="77777777">
        <w:trPr>
          <w:trHeight w:val="448"/>
          <w:tblHeader/>
          <w:jc w:val="center"/>
        </w:trPr>
        <w:tc>
          <w:tcPr>
            <w:tcW w:w="1383" w:type="dxa"/>
            <w:vAlign w:val="center"/>
          </w:tcPr>
          <w:p w14:paraId="00A0DDD7" w14:textId="77777777" w:rsidR="00E22E49" w:rsidRDefault="001C34A4">
            <w:pPr>
              <w:jc w:val="center"/>
              <w:rPr>
                <w:rFonts w:ascii="SimSun" w:hAnsi="SimSun" w:cs="Times New Roman"/>
                <w:szCs w:val="24"/>
              </w:rPr>
            </w:pPr>
            <w:r>
              <w:rPr>
                <w:rFonts w:hint="eastAsia"/>
              </w:rPr>
              <w:t>-device</w:t>
            </w:r>
          </w:p>
        </w:tc>
        <w:tc>
          <w:tcPr>
            <w:tcW w:w="2313" w:type="dxa"/>
            <w:vAlign w:val="center"/>
          </w:tcPr>
          <w:p w14:paraId="00A0DDD8" w14:textId="77777777" w:rsidR="00E22E49" w:rsidRDefault="001C34A4">
            <w:pPr>
              <w:jc w:val="center"/>
            </w:pPr>
            <w:r>
              <w:rPr>
                <w:rFonts w:hint="eastAsia"/>
              </w:rPr>
              <w:t>usb-mouse,bus=xhci.0</w:t>
            </w:r>
          </w:p>
        </w:tc>
      </w:tr>
    </w:tbl>
    <w:p w14:paraId="00A0DDDA" w14:textId="77777777" w:rsidR="00E22E49" w:rsidRDefault="00E22E49">
      <w:pPr>
        <w:pStyle w:val="a"/>
        <w:ind w:firstLine="480"/>
      </w:pPr>
    </w:p>
    <w:p w14:paraId="00A0DDDB" w14:textId="77777777" w:rsidR="00E22E49" w:rsidRDefault="001C34A4">
      <w:pPr>
        <w:pStyle w:val="Heading3"/>
        <w:rPr>
          <w:lang w:val="en-US"/>
        </w:rPr>
      </w:pPr>
      <w:bookmarkStart w:id="54" w:name="_Toc30399"/>
      <w:r>
        <w:rPr>
          <w:rFonts w:hint="eastAsia"/>
          <w:lang w:val="en-US"/>
        </w:rPr>
        <w:t>对于</w:t>
      </w:r>
      <w:r>
        <w:rPr>
          <w:rFonts w:hint="eastAsia"/>
          <w:lang w:val="en-US"/>
        </w:rPr>
        <w:t>RISC-V</w:t>
      </w:r>
      <w:r>
        <w:rPr>
          <w:rFonts w:hint="eastAsia"/>
          <w:lang w:val="en-US"/>
        </w:rPr>
        <w:t>架构的测试与验证</w:t>
      </w:r>
      <w:bookmarkEnd w:id="54"/>
    </w:p>
    <w:p w14:paraId="00A0DDDC" w14:textId="3729CD53" w:rsidR="00E22E49" w:rsidRDefault="00DB03D8">
      <w:pPr>
        <w:pStyle w:val="a"/>
        <w:ind w:firstLine="480"/>
      </w:pPr>
      <w:r>
        <w:rPr>
          <w:rFonts w:hint="eastAsia"/>
        </w:rPr>
        <w:t>对于</w:t>
      </w:r>
      <w:r>
        <w:rPr>
          <w:rFonts w:hint="eastAsia"/>
        </w:rPr>
        <w:t>RISC-V</w:t>
      </w:r>
      <w:r>
        <w:rPr>
          <w:rFonts w:hint="eastAsia"/>
        </w:rPr>
        <w:t>架构，使用</w:t>
      </w:r>
      <w:r>
        <w:rPr>
          <w:rFonts w:hint="eastAsia"/>
        </w:rPr>
        <w:t>QEMU-system-riscv64</w:t>
      </w:r>
      <w:r>
        <w:rPr>
          <w:rFonts w:hint="eastAsia"/>
        </w:rPr>
        <w:t>进行仿真测试，参数配置见表</w:t>
      </w:r>
      <w:r>
        <w:rPr>
          <w:rFonts w:hint="eastAsia"/>
        </w:rPr>
        <w:t>3.3</w:t>
      </w:r>
      <w:r>
        <w:rPr>
          <w:rFonts w:hint="eastAsia"/>
        </w:rPr>
        <w:t>。</w:t>
      </w:r>
    </w:p>
    <w:p w14:paraId="00A0DDDD" w14:textId="77777777" w:rsidR="00E22E49" w:rsidRDefault="001C34A4">
      <w:pPr>
        <w:pStyle w:val="Caption"/>
      </w:pPr>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RISC-V</w:t>
      </w:r>
      <w:r>
        <w:rPr>
          <w:rFonts w:hint="eastAsia"/>
        </w:rPr>
        <w:t>架构的</w:t>
      </w:r>
      <w:r>
        <w:rPr>
          <w:rFonts w:hint="eastAsia"/>
        </w:rPr>
        <w:t>QEMU</w:t>
      </w:r>
      <w:r>
        <w:rPr>
          <w:rFonts w:hint="eastAsia"/>
        </w:rPr>
        <w:t>仿真参数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83"/>
        <w:gridCol w:w="2313"/>
      </w:tblGrid>
      <w:tr w:rsidR="00E22E49" w14:paraId="00A0DDE0" w14:textId="77777777">
        <w:trPr>
          <w:trHeight w:val="450"/>
          <w:jc w:val="center"/>
        </w:trPr>
        <w:tc>
          <w:tcPr>
            <w:tcW w:w="1383" w:type="dxa"/>
            <w:tcBorders>
              <w:top w:val="single" w:sz="4" w:space="0" w:color="auto"/>
              <w:bottom w:val="single" w:sz="4" w:space="0" w:color="auto"/>
              <w:right w:val="nil"/>
            </w:tcBorders>
            <w:vAlign w:val="center"/>
          </w:tcPr>
          <w:p w14:paraId="00A0DDDE" w14:textId="77777777" w:rsidR="00E22E49" w:rsidRDefault="001C34A4">
            <w:pPr>
              <w:jc w:val="center"/>
              <w:rPr>
                <w:rFonts w:ascii="SimSun" w:hAnsi="SimSun" w:cs="Times New Roman"/>
                <w:szCs w:val="24"/>
              </w:rPr>
            </w:pPr>
            <w:r>
              <w:rPr>
                <w:rFonts w:ascii="SimSun" w:hAnsi="SimSun" w:cs="Times New Roman" w:hint="eastAsia"/>
                <w:szCs w:val="24"/>
              </w:rPr>
              <w:t>参数</w:t>
            </w:r>
          </w:p>
        </w:tc>
        <w:tc>
          <w:tcPr>
            <w:tcW w:w="2313" w:type="dxa"/>
            <w:tcBorders>
              <w:top w:val="single" w:sz="4" w:space="0" w:color="auto"/>
              <w:left w:val="nil"/>
              <w:bottom w:val="single" w:sz="4" w:space="0" w:color="auto"/>
              <w:right w:val="nil"/>
            </w:tcBorders>
            <w:vAlign w:val="center"/>
          </w:tcPr>
          <w:p w14:paraId="00A0DDDF" w14:textId="77777777" w:rsidR="00E22E49" w:rsidRDefault="001C34A4">
            <w:pPr>
              <w:jc w:val="center"/>
              <w:rPr>
                <w:rFonts w:ascii="SimSun" w:hAnsi="SimSun" w:cs="Times New Roman"/>
                <w:szCs w:val="24"/>
              </w:rPr>
            </w:pPr>
            <w:r>
              <w:rPr>
                <w:rFonts w:ascii="SimSun" w:hAnsi="SimSun" w:cs="Times New Roman" w:hint="eastAsia"/>
                <w:szCs w:val="24"/>
              </w:rPr>
              <w:t>参数值</w:t>
            </w:r>
          </w:p>
        </w:tc>
      </w:tr>
      <w:tr w:rsidR="00E22E49" w14:paraId="00A0DDE3" w14:textId="77777777">
        <w:trPr>
          <w:trHeight w:val="450"/>
          <w:jc w:val="center"/>
        </w:trPr>
        <w:tc>
          <w:tcPr>
            <w:tcW w:w="1383" w:type="dxa"/>
            <w:tcBorders>
              <w:top w:val="single" w:sz="4" w:space="0" w:color="auto"/>
            </w:tcBorders>
            <w:vAlign w:val="center"/>
          </w:tcPr>
          <w:p w14:paraId="00A0DDE1" w14:textId="77777777" w:rsidR="00E22E49" w:rsidRDefault="001C34A4">
            <w:pPr>
              <w:jc w:val="center"/>
              <w:rPr>
                <w:rFonts w:ascii="SimSun" w:hAnsi="SimSun" w:cs="Times New Roman"/>
                <w:szCs w:val="24"/>
              </w:rPr>
            </w:pPr>
            <w:r>
              <w:rPr>
                <w:rFonts w:ascii="SimSun" w:hAnsi="SimSun" w:cs="Times New Roman" w:hint="eastAsia"/>
                <w:szCs w:val="24"/>
              </w:rPr>
              <w:t>-m</w:t>
            </w:r>
          </w:p>
        </w:tc>
        <w:tc>
          <w:tcPr>
            <w:tcW w:w="2313" w:type="dxa"/>
            <w:tcBorders>
              <w:top w:val="single" w:sz="4" w:space="0" w:color="auto"/>
            </w:tcBorders>
            <w:vAlign w:val="center"/>
          </w:tcPr>
          <w:p w14:paraId="00A0DDE2" w14:textId="77777777" w:rsidR="00E22E49" w:rsidRDefault="001C34A4">
            <w:pPr>
              <w:jc w:val="center"/>
              <w:rPr>
                <w:rFonts w:ascii="SimSun" w:hAnsi="SimSun" w:cs="Times New Roman"/>
                <w:szCs w:val="24"/>
              </w:rPr>
            </w:pPr>
            <w:r>
              <w:rPr>
                <w:rFonts w:ascii="SimSun" w:hAnsi="SimSun" w:cs="Times New Roman" w:hint="eastAsia"/>
                <w:szCs w:val="24"/>
              </w:rPr>
              <w:t>2G</w:t>
            </w:r>
          </w:p>
        </w:tc>
      </w:tr>
      <w:tr w:rsidR="00E22E49" w14:paraId="00A0DDE6" w14:textId="77777777">
        <w:trPr>
          <w:trHeight w:val="450"/>
          <w:jc w:val="center"/>
        </w:trPr>
        <w:tc>
          <w:tcPr>
            <w:tcW w:w="1383" w:type="dxa"/>
            <w:vAlign w:val="center"/>
          </w:tcPr>
          <w:p w14:paraId="00A0DDE4" w14:textId="77777777" w:rsidR="00E22E49" w:rsidRDefault="001C34A4">
            <w:pPr>
              <w:jc w:val="center"/>
              <w:rPr>
                <w:rFonts w:ascii="SimSun" w:hAnsi="SimSun" w:cs="Times New Roman"/>
                <w:szCs w:val="24"/>
              </w:rPr>
            </w:pPr>
            <w:r>
              <w:rPr>
                <w:rFonts w:ascii="SimSun" w:hAnsi="SimSun" w:cs="Times New Roman" w:hint="eastAsia"/>
                <w:szCs w:val="24"/>
              </w:rPr>
              <w:t>-bios</w:t>
            </w:r>
          </w:p>
        </w:tc>
        <w:tc>
          <w:tcPr>
            <w:tcW w:w="2313" w:type="dxa"/>
            <w:vAlign w:val="center"/>
          </w:tcPr>
          <w:p w14:paraId="00A0DDE5" w14:textId="77777777" w:rsidR="00E22E49" w:rsidRDefault="001C34A4">
            <w:pPr>
              <w:jc w:val="center"/>
              <w:rPr>
                <w:rFonts w:ascii="SimSun" w:hAnsi="SimSun" w:cs="Times New Roman"/>
                <w:szCs w:val="24"/>
              </w:rPr>
            </w:pPr>
            <w:r>
              <w:rPr>
                <w:rFonts w:ascii="SimSun" w:hAnsi="SimSun" w:cs="Times New Roman" w:hint="eastAsia"/>
                <w:szCs w:val="24"/>
              </w:rPr>
              <w:t>default</w:t>
            </w:r>
          </w:p>
        </w:tc>
      </w:tr>
      <w:tr w:rsidR="00E22E49" w14:paraId="00A0DDE9" w14:textId="77777777">
        <w:trPr>
          <w:trHeight w:val="450"/>
          <w:jc w:val="center"/>
        </w:trPr>
        <w:tc>
          <w:tcPr>
            <w:tcW w:w="1383" w:type="dxa"/>
            <w:vAlign w:val="center"/>
          </w:tcPr>
          <w:p w14:paraId="00A0DDE7" w14:textId="77777777" w:rsidR="00E22E49" w:rsidRDefault="001C34A4">
            <w:pPr>
              <w:jc w:val="center"/>
              <w:rPr>
                <w:rFonts w:ascii="SimSun" w:hAnsi="SimSun" w:cs="Times New Roman"/>
                <w:szCs w:val="24"/>
              </w:rPr>
            </w:pPr>
            <w:r>
              <w:rPr>
                <w:rFonts w:ascii="SimSun" w:hAnsi="SimSun" w:cs="Times New Roman" w:hint="eastAsia"/>
                <w:szCs w:val="24"/>
              </w:rPr>
              <w:t>-machine</w:t>
            </w:r>
          </w:p>
        </w:tc>
        <w:tc>
          <w:tcPr>
            <w:tcW w:w="2313" w:type="dxa"/>
            <w:vAlign w:val="center"/>
          </w:tcPr>
          <w:p w14:paraId="00A0DDE8" w14:textId="77777777" w:rsidR="00E22E49" w:rsidRDefault="001C34A4">
            <w:pPr>
              <w:jc w:val="center"/>
              <w:rPr>
                <w:rFonts w:ascii="SimSun" w:hAnsi="SimSun" w:cs="Times New Roman"/>
                <w:szCs w:val="24"/>
              </w:rPr>
            </w:pPr>
            <w:r>
              <w:rPr>
                <w:rFonts w:hint="eastAsia"/>
              </w:rPr>
              <w:t>virt,highmem=off</w:t>
            </w:r>
          </w:p>
        </w:tc>
      </w:tr>
      <w:tr w:rsidR="00E22E49" w14:paraId="00A0DDEC" w14:textId="77777777">
        <w:trPr>
          <w:trHeight w:val="450"/>
          <w:jc w:val="center"/>
        </w:trPr>
        <w:tc>
          <w:tcPr>
            <w:tcW w:w="1383" w:type="dxa"/>
            <w:vAlign w:val="center"/>
          </w:tcPr>
          <w:p w14:paraId="00A0DDEA" w14:textId="77777777" w:rsidR="00E22E49" w:rsidRDefault="001C34A4">
            <w:pPr>
              <w:jc w:val="center"/>
              <w:rPr>
                <w:rFonts w:ascii="SimSun" w:hAnsi="SimSun" w:cs="Times New Roman"/>
                <w:szCs w:val="24"/>
              </w:rPr>
            </w:pPr>
            <w:r>
              <w:rPr>
                <w:rFonts w:ascii="SimSun" w:hAnsi="SimSun" w:cs="Times New Roman" w:hint="eastAsia"/>
                <w:szCs w:val="24"/>
              </w:rPr>
              <w:t>-device</w:t>
            </w:r>
          </w:p>
        </w:tc>
        <w:tc>
          <w:tcPr>
            <w:tcW w:w="2313" w:type="dxa"/>
            <w:vAlign w:val="center"/>
          </w:tcPr>
          <w:p w14:paraId="00A0DDEB" w14:textId="77777777" w:rsidR="00E22E49" w:rsidRDefault="001C34A4">
            <w:pPr>
              <w:jc w:val="center"/>
            </w:pPr>
            <w:r>
              <w:rPr>
                <w:rFonts w:hint="eastAsia"/>
              </w:rPr>
              <w:t>QEMU-xhci,id=xhci</w:t>
            </w:r>
          </w:p>
        </w:tc>
      </w:tr>
      <w:tr w:rsidR="00E22E49" w14:paraId="00A0DDEF" w14:textId="77777777">
        <w:trPr>
          <w:trHeight w:val="450"/>
          <w:jc w:val="center"/>
        </w:trPr>
        <w:tc>
          <w:tcPr>
            <w:tcW w:w="1383" w:type="dxa"/>
            <w:shd w:val="clear" w:color="auto" w:fill="auto"/>
            <w:vAlign w:val="center"/>
          </w:tcPr>
          <w:p w14:paraId="00A0DDED" w14:textId="77777777" w:rsidR="00E22E49" w:rsidRDefault="001C34A4">
            <w:pPr>
              <w:jc w:val="center"/>
              <w:rPr>
                <w:rFonts w:ascii="SimSun" w:hAnsi="SimSun" w:cs="Times New Roman"/>
                <w:szCs w:val="24"/>
              </w:rPr>
            </w:pPr>
            <w:r>
              <w:rPr>
                <w:rFonts w:hint="eastAsia"/>
              </w:rPr>
              <w:t>-device</w:t>
            </w:r>
          </w:p>
        </w:tc>
        <w:tc>
          <w:tcPr>
            <w:tcW w:w="2313" w:type="dxa"/>
            <w:shd w:val="clear" w:color="auto" w:fill="auto"/>
            <w:vAlign w:val="center"/>
          </w:tcPr>
          <w:p w14:paraId="00A0DDEE" w14:textId="77777777" w:rsidR="00E22E49" w:rsidRDefault="001C34A4">
            <w:pPr>
              <w:jc w:val="center"/>
            </w:pPr>
            <w:r>
              <w:rPr>
                <w:rFonts w:hint="eastAsia"/>
              </w:rPr>
              <w:t>usb-mouse,bus=xhci.0</w:t>
            </w:r>
          </w:p>
        </w:tc>
      </w:tr>
    </w:tbl>
    <w:p w14:paraId="00A0DDF0" w14:textId="77777777" w:rsidR="00E22E49" w:rsidRDefault="00E22E49">
      <w:pPr>
        <w:pStyle w:val="a"/>
        <w:ind w:firstLine="480"/>
      </w:pPr>
    </w:p>
    <w:p w14:paraId="00A0DDF1" w14:textId="77777777" w:rsidR="00E22E49" w:rsidRDefault="001C34A4">
      <w:pPr>
        <w:pStyle w:val="Heading2"/>
        <w:spacing w:before="156"/>
        <w:rPr>
          <w:lang w:val="en-US"/>
        </w:rPr>
      </w:pPr>
      <w:bookmarkStart w:id="55" w:name="_Toc24620"/>
      <w:r>
        <w:rPr>
          <w:rFonts w:hint="eastAsia"/>
          <w:lang w:val="en-US"/>
        </w:rPr>
        <w:t>测试所用硬件设备</w:t>
      </w:r>
      <w:bookmarkEnd w:id="55"/>
    </w:p>
    <w:p w14:paraId="00A0DDF2" w14:textId="77777777" w:rsidR="00E22E49" w:rsidRDefault="001C34A4">
      <w:pPr>
        <w:pStyle w:val="a"/>
        <w:ind w:firstLine="480"/>
      </w:pPr>
      <w:r>
        <w:rPr>
          <w:rFonts w:hint="eastAsia"/>
        </w:rPr>
        <w:t>对于</w:t>
      </w:r>
      <w:r>
        <w:rPr>
          <w:rFonts w:hint="eastAsia"/>
        </w:rPr>
        <w:t>USB</w:t>
      </w:r>
      <w:r>
        <w:rPr>
          <w:rFonts w:hint="eastAsia"/>
        </w:rPr>
        <w:t>系统的测试，所使用的是</w:t>
      </w:r>
      <w:r>
        <w:rPr>
          <w:rFonts w:hint="eastAsia"/>
        </w:rPr>
        <w:t>USB</w:t>
      </w:r>
      <w:r>
        <w:rPr>
          <w:rFonts w:hint="eastAsia"/>
        </w:rPr>
        <w:t>总线分析仪进行协议栈测试，如图</w:t>
      </w:r>
      <w:r>
        <w:rPr>
          <w:rFonts w:hint="eastAsia"/>
        </w:rPr>
        <w:t>3.1</w:t>
      </w:r>
      <w:r>
        <w:rPr>
          <w:rFonts w:hint="eastAsia"/>
        </w:rPr>
        <w:t>，图</w:t>
      </w:r>
      <w:r>
        <w:rPr>
          <w:rFonts w:hint="eastAsia"/>
        </w:rPr>
        <w:t>3.2</w:t>
      </w:r>
      <w:r>
        <w:rPr>
          <w:rFonts w:hint="eastAsia"/>
        </w:rPr>
        <w:t>所示，此外，还使用实物设备进行功能测试。</w:t>
      </w:r>
    </w:p>
    <w:p w14:paraId="00A0DDF3" w14:textId="77777777" w:rsidR="00E22E49" w:rsidRDefault="001C34A4">
      <w:pPr>
        <w:jc w:val="center"/>
      </w:pPr>
      <w:r>
        <w:rPr>
          <w:noProof/>
        </w:rPr>
        <w:lastRenderedPageBreak/>
        <w:drawing>
          <wp:inline distT="0" distB="0" distL="114300" distR="114300" wp14:anchorId="00A0DF26" wp14:editId="00A0DF27">
            <wp:extent cx="5742305" cy="3110230"/>
            <wp:effectExtent l="0" t="0" r="10795" b="1397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2"/>
                    <a:stretch>
                      <a:fillRect/>
                    </a:stretch>
                  </pic:blipFill>
                  <pic:spPr>
                    <a:xfrm>
                      <a:off x="0" y="0"/>
                      <a:ext cx="5742305" cy="3110230"/>
                    </a:xfrm>
                    <a:prstGeom prst="rect">
                      <a:avLst/>
                    </a:prstGeom>
                    <a:noFill/>
                    <a:ln>
                      <a:noFill/>
                    </a:ln>
                  </pic:spPr>
                </pic:pic>
              </a:graphicData>
            </a:graphic>
          </wp:inline>
        </w:drawing>
      </w:r>
    </w:p>
    <w:p w14:paraId="00A0DDF4" w14:textId="77777777" w:rsidR="00E22E49" w:rsidRDefault="001C34A4">
      <w:pPr>
        <w:jc w:val="center"/>
      </w:pPr>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USB</w:t>
      </w:r>
      <w:r>
        <w:rPr>
          <w:rFonts w:hint="eastAsia"/>
        </w:rPr>
        <w:t>协议分析仪软件界面</w:t>
      </w:r>
    </w:p>
    <w:p w14:paraId="00A0DDF5" w14:textId="77777777" w:rsidR="00E22E49" w:rsidRDefault="001C34A4">
      <w:pPr>
        <w:jc w:val="center"/>
      </w:pPr>
      <w:r>
        <w:rPr>
          <w:noProof/>
        </w:rPr>
        <w:drawing>
          <wp:inline distT="0" distB="0" distL="114300" distR="114300" wp14:anchorId="00A0DF28" wp14:editId="00A0DF29">
            <wp:extent cx="3313430" cy="4419600"/>
            <wp:effectExtent l="0" t="0" r="127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3"/>
                    <a:stretch>
                      <a:fillRect/>
                    </a:stretch>
                  </pic:blipFill>
                  <pic:spPr>
                    <a:xfrm>
                      <a:off x="0" y="0"/>
                      <a:ext cx="3313430" cy="4419600"/>
                    </a:xfrm>
                    <a:prstGeom prst="rect">
                      <a:avLst/>
                    </a:prstGeom>
                    <a:noFill/>
                    <a:ln>
                      <a:noFill/>
                    </a:ln>
                  </pic:spPr>
                </pic:pic>
              </a:graphicData>
            </a:graphic>
          </wp:inline>
        </w:drawing>
      </w:r>
    </w:p>
    <w:p w14:paraId="00A0DDF6" w14:textId="77777777" w:rsidR="00E22E49" w:rsidRDefault="001C34A4">
      <w:pPr>
        <w:pStyle w:val="Caption"/>
      </w:pPr>
      <w:r>
        <w:lastRenderedPageBreak/>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r>
        <w:rPr>
          <w:rFonts w:hint="eastAsia"/>
        </w:rPr>
        <w:t xml:space="preserve"> USB</w:t>
      </w:r>
      <w:r>
        <w:rPr>
          <w:rFonts w:hint="eastAsia"/>
        </w:rPr>
        <w:t>总线分析仪实物</w:t>
      </w:r>
    </w:p>
    <w:p w14:paraId="00A0DDF7" w14:textId="77777777" w:rsidR="00E22E49" w:rsidRDefault="00E22E49"/>
    <w:p w14:paraId="00A0DDF8" w14:textId="77777777" w:rsidR="00E22E49" w:rsidRDefault="001C34A4">
      <w:pPr>
        <w:pStyle w:val="Heading2"/>
        <w:spacing w:before="156"/>
      </w:pPr>
      <w:bookmarkStart w:id="56" w:name="_Toc20715"/>
      <w:r>
        <w:rPr>
          <w:rFonts w:hint="eastAsia"/>
          <w:lang w:val="en-US"/>
        </w:rPr>
        <w:t>本章小结</w:t>
      </w:r>
      <w:bookmarkEnd w:id="56"/>
    </w:p>
    <w:p w14:paraId="00A0DDF9" w14:textId="77777777" w:rsidR="00E22E49" w:rsidRDefault="001C34A4">
      <w:pPr>
        <w:pStyle w:val="a"/>
        <w:ind w:firstLine="480"/>
      </w:pPr>
      <w:r>
        <w:rPr>
          <w:rFonts w:hint="eastAsia"/>
        </w:rPr>
        <w:t>本章构建了跨架构的硬件与仿真测试体系，以验证系统的兼容性与稳定性。测试环境覆盖</w:t>
      </w:r>
      <w:r>
        <w:rPr>
          <w:rFonts w:hint="eastAsia"/>
        </w:rPr>
        <w:t>ARM</w:t>
      </w:r>
      <w:r>
        <w:rPr>
          <w:rFonts w:hint="eastAsia"/>
        </w:rPr>
        <w:t>架构（飞腾派硬件平台与</w:t>
      </w:r>
      <w:r>
        <w:rPr>
          <w:rFonts w:hint="eastAsia"/>
        </w:rPr>
        <w:t>QEMU</w:t>
      </w:r>
      <w:r>
        <w:rPr>
          <w:rFonts w:hint="eastAsia"/>
        </w:rPr>
        <w:t>仿真）和</w:t>
      </w:r>
      <w:r>
        <w:rPr>
          <w:rFonts w:hint="eastAsia"/>
        </w:rPr>
        <w:t>RISC-V</w:t>
      </w:r>
      <w:r>
        <w:rPr>
          <w:rFonts w:hint="eastAsia"/>
        </w:rPr>
        <w:t>架构（</w:t>
      </w:r>
      <w:r>
        <w:rPr>
          <w:rFonts w:hint="eastAsia"/>
        </w:rPr>
        <w:t>QEMU</w:t>
      </w:r>
      <w:r>
        <w:rPr>
          <w:rFonts w:hint="eastAsia"/>
        </w:rPr>
        <w:t>仿真）以验证系统的可移植性。</w:t>
      </w:r>
    </w:p>
    <w:p w14:paraId="00A0DDFA" w14:textId="77777777" w:rsidR="00E22E49" w:rsidRDefault="001C34A4">
      <w:r>
        <w:rPr>
          <w:rFonts w:hint="eastAsia"/>
        </w:rPr>
        <w:br w:type="page"/>
      </w:r>
    </w:p>
    <w:p w14:paraId="00A0DDFB" w14:textId="77777777" w:rsidR="00E22E49" w:rsidRDefault="001C34A4">
      <w:pPr>
        <w:pStyle w:val="Heading1"/>
      </w:pPr>
      <w:bookmarkStart w:id="57" w:name="_Toc25416"/>
      <w:r>
        <w:rPr>
          <w:rFonts w:hint="eastAsia"/>
          <w:lang w:val="en-US"/>
        </w:rPr>
        <w:lastRenderedPageBreak/>
        <w:t>软件程序设计与实现</w:t>
      </w:r>
      <w:bookmarkEnd w:id="57"/>
    </w:p>
    <w:p w14:paraId="00A0DDFC" w14:textId="77777777" w:rsidR="00E22E49" w:rsidRDefault="001C34A4">
      <w:pPr>
        <w:pStyle w:val="Heading2"/>
        <w:spacing w:before="156"/>
      </w:pPr>
      <w:bookmarkStart w:id="58" w:name="_Toc31569"/>
      <w:r>
        <w:rPr>
          <w:rFonts w:hint="eastAsia"/>
          <w:lang w:val="en-US"/>
        </w:rPr>
        <w:t>程序</w:t>
      </w:r>
      <w:r>
        <w:t>设计语言及开发环境</w:t>
      </w:r>
      <w:bookmarkEnd w:id="58"/>
      <w:r>
        <w:t xml:space="preserve"> </w:t>
      </w:r>
    </w:p>
    <w:p w14:paraId="00A0DDFD" w14:textId="77777777" w:rsidR="00E22E49" w:rsidRDefault="001C34A4">
      <w:pPr>
        <w:pStyle w:val="Heading3"/>
      </w:pPr>
      <w:bookmarkStart w:id="59" w:name="_Toc3846"/>
      <w:r>
        <w:rPr>
          <w:rFonts w:hint="eastAsia"/>
          <w:lang w:val="en-US"/>
        </w:rPr>
        <w:t>编程语言：</w:t>
      </w:r>
      <w:r>
        <w:rPr>
          <w:rFonts w:hint="eastAsia"/>
          <w:lang w:val="en-US"/>
        </w:rPr>
        <w:t>Rust</w:t>
      </w:r>
      <w:r>
        <w:rPr>
          <w:rFonts w:hint="eastAsia"/>
          <w:lang w:val="en-US"/>
        </w:rPr>
        <w:t>程序设计语言</w:t>
      </w:r>
      <w:bookmarkEnd w:id="59"/>
    </w:p>
    <w:p w14:paraId="00A0DDFE" w14:textId="70039A0D" w:rsidR="00E22E49" w:rsidRDefault="00DB03D8">
      <w:pPr>
        <w:pStyle w:val="a"/>
        <w:ind w:firstLine="480"/>
      </w:pPr>
      <w:r>
        <w:rPr>
          <w:rFonts w:hint="eastAsia"/>
        </w:rPr>
        <w:t>系统使用</w:t>
      </w:r>
      <w:r>
        <w:rPr>
          <w:rFonts w:hint="eastAsia"/>
        </w:rPr>
        <w:t>Rust</w:t>
      </w:r>
      <w:r>
        <w:rPr>
          <w:rFonts w:hint="eastAsia"/>
        </w:rPr>
        <w:t>语言开发。</w:t>
      </w:r>
      <w:r>
        <w:rPr>
          <w:rFonts w:hint="eastAsia"/>
        </w:rPr>
        <w:t>Rust</w:t>
      </w:r>
      <w:r>
        <w:rPr>
          <w:rFonts w:hint="eastAsia"/>
        </w:rPr>
        <w:t>是一种由</w:t>
      </w:r>
      <w:r>
        <w:rPr>
          <w:rFonts w:hint="eastAsia"/>
        </w:rPr>
        <w:t>Mozilla</w:t>
      </w:r>
      <w:r>
        <w:rPr>
          <w:rFonts w:hint="eastAsia"/>
        </w:rPr>
        <w:t>基金会开发的现代系统编程语言。</w:t>
      </w:r>
      <w:r w:rsidR="0001239F" w:rsidRPr="0001239F">
        <w:rPr>
          <w:rFonts w:hint="eastAsia"/>
        </w:rPr>
        <w:t>其核心设计理念‘安全、并发、高效’，旨在解决</w:t>
      </w:r>
      <w:r w:rsidR="0001239F" w:rsidRPr="0001239F">
        <w:rPr>
          <w:rFonts w:hint="eastAsia"/>
        </w:rPr>
        <w:t>C/C++</w:t>
      </w:r>
      <w:r w:rsidR="0001239F" w:rsidRPr="0001239F">
        <w:rPr>
          <w:rFonts w:hint="eastAsia"/>
        </w:rPr>
        <w:t>等语言中的内存安全与并发挑战。</w:t>
      </w:r>
      <w:r w:rsidR="001C34A4">
        <w:rPr>
          <w:rFonts w:hint="eastAsia"/>
        </w:rPr>
        <w:t xml:space="preserve">Rust </w:t>
      </w:r>
      <w:r w:rsidR="001C34A4">
        <w:rPr>
          <w:rFonts w:hint="eastAsia"/>
        </w:rPr>
        <w:t>通过所有权系统（</w:t>
      </w:r>
      <w:r w:rsidR="001C34A4">
        <w:rPr>
          <w:rFonts w:hint="eastAsia"/>
        </w:rPr>
        <w:t>Ownership System</w:t>
      </w:r>
      <w:r w:rsidR="001C34A4">
        <w:rPr>
          <w:rFonts w:hint="eastAsia"/>
        </w:rPr>
        <w:t>）、借用检查器（</w:t>
      </w:r>
      <w:r w:rsidR="001C34A4">
        <w:rPr>
          <w:rFonts w:hint="eastAsia"/>
        </w:rPr>
        <w:t>Borrow Checker</w:t>
      </w:r>
      <w:r w:rsidR="001C34A4">
        <w:rPr>
          <w:rFonts w:hint="eastAsia"/>
        </w:rPr>
        <w:t>）和生命周期（</w:t>
      </w:r>
      <w:r w:rsidR="001C34A4">
        <w:rPr>
          <w:rFonts w:hint="eastAsia"/>
        </w:rPr>
        <w:t>Lifetime</w:t>
      </w:r>
      <w:r w:rsidR="001C34A4">
        <w:rPr>
          <w:rFonts w:hint="eastAsia"/>
        </w:rPr>
        <w:t>）等独特机制，在编译时确保内存安全，从而避免了空指针、悬垂指针和数据竞争等问题。这些机制使得</w:t>
      </w:r>
      <w:r w:rsidR="001C34A4">
        <w:rPr>
          <w:rFonts w:hint="eastAsia"/>
        </w:rPr>
        <w:t xml:space="preserve"> Rust </w:t>
      </w:r>
      <w:r w:rsidR="001C34A4">
        <w:rPr>
          <w:rFonts w:hint="eastAsia"/>
        </w:rPr>
        <w:t>在编写高并发、高可靠性和高性能的软件时表现出色。此外，</w:t>
      </w:r>
      <w:r w:rsidR="001C34A4">
        <w:rPr>
          <w:rFonts w:hint="eastAsia"/>
        </w:rPr>
        <w:t xml:space="preserve">Rust </w:t>
      </w:r>
      <w:r w:rsidR="001C34A4">
        <w:rPr>
          <w:rFonts w:hint="eastAsia"/>
        </w:rPr>
        <w:t>的生态系统非常活跃，拥有丰富的库和工具（如</w:t>
      </w:r>
      <w:r w:rsidR="001C34A4">
        <w:rPr>
          <w:rFonts w:hint="eastAsia"/>
        </w:rPr>
        <w:t xml:space="preserve"> Cargo </w:t>
      </w:r>
      <w:r w:rsidR="001C34A4">
        <w:rPr>
          <w:rFonts w:hint="eastAsia"/>
        </w:rPr>
        <w:t>包管理器），由于其编译器基于</w:t>
      </w:r>
      <w:r w:rsidR="001C34A4">
        <w:rPr>
          <w:rFonts w:hint="eastAsia"/>
        </w:rPr>
        <w:t>LLVM</w:t>
      </w:r>
      <w:r w:rsidR="001C34A4">
        <w:rPr>
          <w:rFonts w:hint="eastAsia"/>
        </w:rPr>
        <w:t>进行开发，这使得</w:t>
      </w:r>
      <w:r w:rsidR="001C34A4">
        <w:rPr>
          <w:rFonts w:hint="eastAsia"/>
        </w:rPr>
        <w:t>Rust</w:t>
      </w:r>
      <w:r w:rsidR="001C34A4">
        <w:rPr>
          <w:rFonts w:hint="eastAsia"/>
        </w:rPr>
        <w:t>能够轻松的编译到不同的硬件平台上。</w:t>
      </w:r>
      <w:r w:rsidR="001C34A4">
        <w:rPr>
          <w:rFonts w:hint="eastAsia"/>
        </w:rPr>
        <w:t xml:space="preserve">Rust </w:t>
      </w:r>
      <w:r w:rsidR="001C34A4">
        <w:rPr>
          <w:rFonts w:hint="eastAsia"/>
        </w:rPr>
        <w:t>被广泛应用于系统编程、嵌入式开发、高性能计算等领域。</w:t>
      </w:r>
    </w:p>
    <w:p w14:paraId="00A0DDFF" w14:textId="77777777" w:rsidR="00E22E49" w:rsidRDefault="001C34A4">
      <w:pPr>
        <w:pStyle w:val="Heading3"/>
        <w:rPr>
          <w:lang w:val="en-US"/>
        </w:rPr>
      </w:pPr>
      <w:bookmarkStart w:id="60" w:name="_Toc9452"/>
      <w:r>
        <w:rPr>
          <w:rFonts w:hint="eastAsia"/>
          <w:lang w:val="en-US"/>
        </w:rPr>
        <w:t>工具：</w:t>
      </w:r>
      <w:r>
        <w:rPr>
          <w:rFonts w:hint="eastAsia"/>
          <w:lang w:val="en-US"/>
        </w:rPr>
        <w:t>Makefile</w:t>
      </w:r>
      <w:bookmarkEnd w:id="60"/>
    </w:p>
    <w:p w14:paraId="00A0DE00" w14:textId="77777777" w:rsidR="00E22E49" w:rsidRDefault="001C34A4">
      <w:pPr>
        <w:pStyle w:val="a"/>
        <w:ind w:firstLine="480"/>
      </w:pPr>
      <w:r>
        <w:t>Makefile</w:t>
      </w:r>
      <w:r>
        <w:t>是一种用于自动化构建软件项目的工具，广泛应用于</w:t>
      </w:r>
      <w:r>
        <w:t xml:space="preserve"> C/C++</w:t>
      </w:r>
      <w:r>
        <w:t>、</w:t>
      </w:r>
      <w:r>
        <w:t xml:space="preserve">Rust </w:t>
      </w:r>
      <w:r>
        <w:t>等编程语言的项目中。它是基于</w:t>
      </w:r>
      <w:r>
        <w:t>make</w:t>
      </w:r>
      <w:r>
        <w:t>工具的脚本文件，通过定义一系列规则和命令，帮助开发者自动化编译、构建、测试和部署等流程。在</w:t>
      </w:r>
      <w:r>
        <w:t>Rust</w:t>
      </w:r>
      <w:r>
        <w:t>项目中，虽</w:t>
      </w:r>
      <w:r>
        <w:t>Carg</w:t>
      </w:r>
      <w:r>
        <w:rPr>
          <w:rFonts w:hint="eastAsia"/>
        </w:rPr>
        <w:t>o</w:t>
      </w:r>
      <w:r>
        <w:t>是官方推荐的构建工具，但</w:t>
      </w:r>
      <w:r>
        <w:t>Makefile</w:t>
      </w:r>
      <w:r>
        <w:t>仍然在一些复杂场景中发挥重要作用。当需要自定义构建逻辑、管理多个构建目标或与其他工具链集成时</w:t>
      </w:r>
      <w:r>
        <w:rPr>
          <w:rFonts w:hint="eastAsia"/>
        </w:rPr>
        <w:t>，其能</w:t>
      </w:r>
      <w:r>
        <w:t>提供更高的灵活</w:t>
      </w:r>
      <w:r>
        <w:lastRenderedPageBreak/>
        <w:t>性和控制力。</w:t>
      </w:r>
    </w:p>
    <w:p w14:paraId="00A0DE01" w14:textId="77777777" w:rsidR="00E22E49" w:rsidRDefault="001C34A4">
      <w:pPr>
        <w:pStyle w:val="Heading3"/>
        <w:rPr>
          <w:lang w:val="en-US"/>
        </w:rPr>
      </w:pPr>
      <w:bookmarkStart w:id="61" w:name="_Toc730"/>
      <w:r>
        <w:rPr>
          <w:rFonts w:hint="eastAsia"/>
          <w:lang w:val="en-US"/>
        </w:rPr>
        <w:t>集成开发环境：</w:t>
      </w:r>
      <w:r>
        <w:rPr>
          <w:rFonts w:hint="eastAsia"/>
          <w:lang w:val="en-US"/>
        </w:rPr>
        <w:t>VSCode</w:t>
      </w:r>
      <w:bookmarkEnd w:id="61"/>
    </w:p>
    <w:p w14:paraId="00A0DE02" w14:textId="77777777" w:rsidR="00E22E49" w:rsidRDefault="001C34A4">
      <w:pPr>
        <w:pStyle w:val="a"/>
        <w:ind w:firstLine="480"/>
      </w:pPr>
      <w:r>
        <w:t>Visual Studio Code</w:t>
      </w:r>
      <w:r>
        <w:t>（简称</w:t>
      </w:r>
      <w:r>
        <w:t>VSCode</w:t>
      </w:r>
      <w:r>
        <w:t>）是一款由微软开发的轻量级、开源且高度可定制的代码编辑器，广泛应用于多种编程语言和开发场景。它以其卓越的性能、丰富的插件生态和跨平台支持而著称，能够满足从个人开发者到大型团队的多样化需求。</w:t>
      </w:r>
    </w:p>
    <w:p w14:paraId="00A0DE03" w14:textId="77777777" w:rsidR="00E22E49" w:rsidRDefault="001C34A4">
      <w:pPr>
        <w:numPr>
          <w:ilvl w:val="0"/>
          <w:numId w:val="11"/>
        </w:numPr>
        <w:rPr>
          <w:rFonts w:ascii="SimSun" w:hAnsi="SimSun" w:cs="SimSun"/>
          <w:sz w:val="24"/>
          <w:szCs w:val="24"/>
        </w:rPr>
      </w:pPr>
      <w:r>
        <w:rPr>
          <w:rFonts w:ascii="SimSun" w:hAnsi="SimSun" w:cs="SimSun" w:hint="eastAsia"/>
          <w:sz w:val="24"/>
          <w:szCs w:val="24"/>
        </w:rPr>
        <w:t>VSCode</w:t>
      </w:r>
      <w:r>
        <w:rPr>
          <w:rFonts w:ascii="SimSun" w:hAnsi="SimSun" w:cs="SimSun" w:hint="eastAsia"/>
          <w:sz w:val="24"/>
          <w:szCs w:val="24"/>
        </w:rPr>
        <w:t>插件：</w:t>
      </w:r>
      <w:r>
        <w:rPr>
          <w:rFonts w:ascii="SimSun" w:hAnsi="SimSun" w:cs="SimSun" w:hint="eastAsia"/>
          <w:sz w:val="24"/>
          <w:szCs w:val="24"/>
        </w:rPr>
        <w:t>Rust Analyzer</w:t>
      </w:r>
    </w:p>
    <w:p w14:paraId="00A0DE04" w14:textId="77777777" w:rsidR="00E22E49" w:rsidRDefault="001C34A4">
      <w:pPr>
        <w:pStyle w:val="a"/>
        <w:ind w:firstLine="480"/>
      </w:pPr>
      <w:r>
        <w:t>Rust Analyzer</w:t>
      </w:r>
      <w:r>
        <w:t>是一个专为</w:t>
      </w:r>
      <w:r>
        <w:t>Rust</w:t>
      </w:r>
      <w:r>
        <w:t>编程语言设计的先进语言服务器协议</w:t>
      </w:r>
      <w:r>
        <w:t xml:space="preserve"> (LSP) </w:t>
      </w:r>
      <w:r>
        <w:t>实现，它通过提供智能感知、代码补全、错误检测、重构建议和文档查找等功能，显著提升了开发者的编码效率和体验；基于</w:t>
      </w:r>
      <w:r>
        <w:t>Rust</w:t>
      </w:r>
      <w:r>
        <w:t>的强大类型系统和所有权模型，</w:t>
      </w:r>
      <w:r>
        <w:t>Rust Analyzer</w:t>
      </w:r>
      <w:r>
        <w:t>能够深入理解代码结构，从而实现精准的上下文感知和高效的代码分析；此外，它还支持与多种主流</w:t>
      </w:r>
      <w:r>
        <w:t>IDE</w:t>
      </w:r>
      <w:r>
        <w:t>和编辑器（如</w:t>
      </w:r>
      <w:r>
        <w:t>VS Code</w:t>
      </w:r>
      <w:r>
        <w:t>、</w:t>
      </w:r>
      <w:r>
        <w:t>IntelliJ IDEA</w:t>
      </w:r>
      <w:r>
        <w:t>和</w:t>
      </w:r>
      <w:r>
        <w:t xml:space="preserve"> Neovim</w:t>
      </w:r>
      <w:r>
        <w:t>）无缝集成，并通过持续优化性能和扩展插件生态系统，</w:t>
      </w:r>
      <w:r>
        <w:rPr>
          <w:rFonts w:hint="eastAsia"/>
        </w:rPr>
        <w:t>已</w:t>
      </w:r>
      <w:r>
        <w:t>成为</w:t>
      </w:r>
      <w:r>
        <w:t>Rust</w:t>
      </w:r>
      <w:r>
        <w:t>开发者不可或缺的工具之一。</w:t>
      </w:r>
    </w:p>
    <w:p w14:paraId="00A0DE05" w14:textId="6197CBC9" w:rsidR="00E22E49" w:rsidRDefault="003360FE">
      <w:pPr>
        <w:pStyle w:val="Heading2"/>
        <w:spacing w:before="156"/>
        <w:rPr>
          <w:lang w:val="en-US"/>
        </w:rPr>
      </w:pPr>
      <w:r>
        <w:rPr>
          <w:rFonts w:hint="eastAsia"/>
          <w:lang w:val="en-US"/>
        </w:rPr>
        <w:t>模块化设计与项目结构</w:t>
      </w:r>
    </w:p>
    <w:p w14:paraId="00A0DE06" w14:textId="1A37B899" w:rsidR="00E22E49" w:rsidRDefault="003360FE">
      <w:pPr>
        <w:pStyle w:val="a"/>
        <w:ind w:firstLine="480"/>
      </w:pPr>
      <w:r>
        <w:t>基于功能与复用性考量，</w:t>
      </w:r>
      <w:r>
        <w:t>USB</w:t>
      </w:r>
      <w:r>
        <w:t>子系统划分为两个</w:t>
      </w:r>
      <w:r>
        <w:t>Crate</w:t>
      </w:r>
      <w:r>
        <w:t>：负责描述符解析的</w:t>
      </w:r>
      <w:r>
        <w:t>usb-descriptor-decoder</w:t>
      </w:r>
      <w:r>
        <w:t>和核心架构</w:t>
      </w:r>
      <w:r>
        <w:t>axusb-host</w:t>
      </w:r>
      <w:r>
        <w:t>。</w:t>
      </w:r>
      <w:r w:rsidR="001C34A4">
        <w:t>axusb-host</w:t>
      </w:r>
      <w:r w:rsidR="001C34A4">
        <w:t>的</w:t>
      </w:r>
      <w:r w:rsidR="001C34A4">
        <w:t>Cargo.toml</w:t>
      </w:r>
      <w:r w:rsidR="001C34A4">
        <w:t>配置文件如图</w:t>
      </w:r>
      <w:r w:rsidR="001C34A4">
        <w:rPr>
          <w:rFonts w:hint="eastAsia"/>
        </w:rPr>
        <w:t>4</w:t>
      </w:r>
      <w:r w:rsidR="001C34A4">
        <w:t>.</w:t>
      </w:r>
      <w:r w:rsidR="001C34A4">
        <w:rPr>
          <w:rFonts w:hint="eastAsia"/>
        </w:rPr>
        <w:t>1</w:t>
      </w:r>
      <w:r w:rsidR="001C34A4">
        <w:t>所示。</w:t>
      </w:r>
    </w:p>
    <w:p w14:paraId="00A0DE07" w14:textId="77777777" w:rsidR="00E22E49" w:rsidRDefault="001C34A4">
      <w:pPr>
        <w:jc w:val="center"/>
      </w:pPr>
      <w:r>
        <w:rPr>
          <w:noProof/>
        </w:rPr>
        <w:lastRenderedPageBreak/>
        <w:drawing>
          <wp:inline distT="0" distB="0" distL="114300" distR="114300" wp14:anchorId="00A0DF2A" wp14:editId="00A0DF2B">
            <wp:extent cx="5755640" cy="5200015"/>
            <wp:effectExtent l="0" t="0" r="16510" b="6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4"/>
                    <a:stretch>
                      <a:fillRect/>
                    </a:stretch>
                  </pic:blipFill>
                  <pic:spPr>
                    <a:xfrm>
                      <a:off x="0" y="0"/>
                      <a:ext cx="5755640" cy="5200015"/>
                    </a:xfrm>
                    <a:prstGeom prst="rect">
                      <a:avLst/>
                    </a:prstGeom>
                    <a:noFill/>
                    <a:ln>
                      <a:noFill/>
                    </a:ln>
                  </pic:spPr>
                </pic:pic>
              </a:graphicData>
            </a:graphic>
          </wp:inline>
        </w:drawing>
      </w:r>
    </w:p>
    <w:p w14:paraId="00A0DE08" w14:textId="77777777" w:rsidR="00E22E49" w:rsidRDefault="001C34A4">
      <w:pPr>
        <w:pStyle w:val="Caption"/>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axusb-host Crate</w:t>
      </w:r>
      <w:r>
        <w:rPr>
          <w:rFonts w:hint="eastAsia"/>
        </w:rPr>
        <w:t>的</w:t>
      </w:r>
      <w:r>
        <w:rPr>
          <w:rFonts w:hint="eastAsia"/>
        </w:rPr>
        <w:t>Cargo.toml</w:t>
      </w:r>
      <w:r>
        <w:rPr>
          <w:rFonts w:hint="eastAsia"/>
        </w:rPr>
        <w:t>配置文件</w:t>
      </w:r>
    </w:p>
    <w:p w14:paraId="00A0DE09" w14:textId="77777777" w:rsidR="00E22E49" w:rsidRDefault="001C34A4">
      <w:pPr>
        <w:pStyle w:val="a"/>
        <w:ind w:firstLine="480"/>
      </w:pPr>
      <w:r>
        <w:rPr>
          <w:rFonts w:hint="eastAsia"/>
        </w:rPr>
        <w:t>注</w:t>
      </w:r>
      <w:r>
        <w:rPr>
          <w:rFonts w:hint="eastAsia"/>
        </w:rPr>
        <w:t>1</w:t>
      </w:r>
      <w:r>
        <w:rPr>
          <w:rFonts w:hint="eastAsia"/>
        </w:rPr>
        <w:t>）</w:t>
      </w:r>
      <w:r>
        <w:rPr>
          <w:rFonts w:hint="eastAsia"/>
        </w:rPr>
        <w:t xml:space="preserve"> xhci Crate</w:t>
      </w:r>
      <w:r>
        <w:rPr>
          <w:rFonts w:hint="eastAsia"/>
        </w:rPr>
        <w:t>为修改版本，添加了辅助性的函数，并修复了若干潜在的</w:t>
      </w:r>
      <w:r>
        <w:rPr>
          <w:rFonts w:hint="eastAsia"/>
        </w:rPr>
        <w:t>BUG</w:t>
      </w:r>
      <w:r>
        <w:rPr>
          <w:rFonts w:hint="eastAsia"/>
        </w:rPr>
        <w:t>。</w:t>
      </w:r>
    </w:p>
    <w:p w14:paraId="00A0DE0A" w14:textId="77777777" w:rsidR="00E22E49" w:rsidRDefault="001C34A4">
      <w:pPr>
        <w:pStyle w:val="a"/>
        <w:ind w:firstLine="480"/>
      </w:pPr>
      <w:r>
        <w:rPr>
          <w:rFonts w:hint="eastAsia"/>
        </w:rPr>
        <w:t>注</w:t>
      </w:r>
      <w:r>
        <w:rPr>
          <w:rFonts w:hint="eastAsia"/>
        </w:rPr>
        <w:t>2</w:t>
      </w:r>
      <w:r>
        <w:rPr>
          <w:rFonts w:hint="eastAsia"/>
        </w:rPr>
        <w:t>）</w:t>
      </w:r>
      <w:r>
        <w:rPr>
          <w:rFonts w:hint="eastAsia"/>
        </w:rPr>
        <w:t xml:space="preserve"> </w:t>
      </w:r>
      <w:r>
        <w:t>axhid Crate</w:t>
      </w:r>
      <w:r>
        <w:rPr>
          <w:rFonts w:hint="eastAsia"/>
        </w:rPr>
        <w:t>为额外编写的为</w:t>
      </w:r>
      <w:r>
        <w:rPr>
          <w:rFonts w:hint="eastAsia"/>
        </w:rPr>
        <w:t>USB-HID</w:t>
      </w:r>
      <w:r>
        <w:rPr>
          <w:rFonts w:hint="eastAsia"/>
        </w:rPr>
        <w:t>设备提供报文解析的工具库</w:t>
      </w:r>
      <w:r>
        <w:rPr>
          <w:rFonts w:hint="eastAsia"/>
        </w:rPr>
        <w:t>。</w:t>
      </w:r>
    </w:p>
    <w:p w14:paraId="00A0DE0B" w14:textId="77777777" w:rsidR="00E22E49" w:rsidRDefault="00E22E49">
      <w:pPr>
        <w:pStyle w:val="a"/>
        <w:ind w:firstLine="480"/>
      </w:pPr>
    </w:p>
    <w:p w14:paraId="00A0DE0C" w14:textId="77777777" w:rsidR="00E22E49" w:rsidRDefault="001C34A4">
      <w:pPr>
        <w:pStyle w:val="a"/>
        <w:ind w:firstLine="480"/>
      </w:pPr>
      <w:r>
        <w:t>usb-descriptor-decoder</w:t>
      </w:r>
      <w:r>
        <w:rPr>
          <w:rFonts w:hint="eastAsia"/>
        </w:rPr>
        <w:t>的</w:t>
      </w:r>
      <w:r>
        <w:rPr>
          <w:rFonts w:hint="eastAsia"/>
        </w:rPr>
        <w:t>Cargo.toml</w:t>
      </w:r>
      <w:r>
        <w:rPr>
          <w:rFonts w:hint="eastAsia"/>
        </w:rPr>
        <w:t>配置文件如图</w:t>
      </w:r>
      <w:r>
        <w:rPr>
          <w:rFonts w:hint="eastAsia"/>
        </w:rPr>
        <w:t>4.2</w:t>
      </w:r>
      <w:r>
        <w:rPr>
          <w:rFonts w:hint="eastAsia"/>
        </w:rPr>
        <w:t>所示</w:t>
      </w:r>
      <w:r>
        <w:rPr>
          <w:rFonts w:hint="eastAsia"/>
        </w:rPr>
        <w:t>。</w:t>
      </w:r>
    </w:p>
    <w:p w14:paraId="00A0DE0D" w14:textId="77777777" w:rsidR="00E22E49" w:rsidRDefault="001C34A4">
      <w:pPr>
        <w:jc w:val="center"/>
      </w:pPr>
      <w:r>
        <w:rPr>
          <w:noProof/>
        </w:rPr>
        <w:lastRenderedPageBreak/>
        <w:drawing>
          <wp:inline distT="0" distB="0" distL="114300" distR="114300" wp14:anchorId="00A0DF2C" wp14:editId="00A0DF2D">
            <wp:extent cx="3152775" cy="2143125"/>
            <wp:effectExtent l="0" t="0" r="9525"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5"/>
                    <a:stretch>
                      <a:fillRect/>
                    </a:stretch>
                  </pic:blipFill>
                  <pic:spPr>
                    <a:xfrm>
                      <a:off x="0" y="0"/>
                      <a:ext cx="3152775" cy="2143125"/>
                    </a:xfrm>
                    <a:prstGeom prst="rect">
                      <a:avLst/>
                    </a:prstGeom>
                    <a:noFill/>
                    <a:ln>
                      <a:noFill/>
                    </a:ln>
                  </pic:spPr>
                </pic:pic>
              </a:graphicData>
            </a:graphic>
          </wp:inline>
        </w:drawing>
      </w:r>
    </w:p>
    <w:p w14:paraId="00A0DE0E" w14:textId="77777777" w:rsidR="00E22E49" w:rsidRDefault="001C34A4">
      <w:pPr>
        <w:pStyle w:val="Caption"/>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r>
        <w:rPr>
          <w:rFonts w:hint="eastAsia"/>
        </w:rPr>
        <w:t xml:space="preserve"> usb-descriptor-decoder Crate</w:t>
      </w:r>
      <w:r>
        <w:rPr>
          <w:rFonts w:hint="eastAsia"/>
        </w:rPr>
        <w:t>的</w:t>
      </w:r>
      <w:r>
        <w:rPr>
          <w:rFonts w:hint="eastAsia"/>
        </w:rPr>
        <w:t>Cargo.toml</w:t>
      </w:r>
      <w:r>
        <w:rPr>
          <w:rFonts w:hint="eastAsia"/>
        </w:rPr>
        <w:t>配置文件</w:t>
      </w:r>
    </w:p>
    <w:p w14:paraId="00A0DE0F" w14:textId="77777777" w:rsidR="00E22E49" w:rsidRDefault="001C34A4">
      <w:pPr>
        <w:pStyle w:val="Heading2"/>
        <w:spacing w:before="156"/>
      </w:pPr>
      <w:bookmarkStart w:id="62" w:name="_Toc4444"/>
      <w:r>
        <w:rPr>
          <w:rFonts w:hint="eastAsia"/>
          <w:lang w:val="en-US"/>
        </w:rPr>
        <w:t>USB</w:t>
      </w:r>
      <w:r>
        <w:rPr>
          <w:rFonts w:hint="eastAsia"/>
          <w:lang w:val="en-US"/>
        </w:rPr>
        <w:t>驱动子系统框架的实现</w:t>
      </w:r>
      <w:bookmarkEnd w:id="62"/>
    </w:p>
    <w:p w14:paraId="00A0DE10" w14:textId="77777777" w:rsidR="00E22E49" w:rsidRDefault="001C34A4">
      <w:pPr>
        <w:pStyle w:val="a"/>
        <w:ind w:firstLine="480"/>
      </w:pPr>
      <w:r>
        <w:rPr>
          <w:rFonts w:hint="eastAsia"/>
        </w:rPr>
        <w:t>作为驱动子系统的主体框架，</w:t>
      </w:r>
      <w:r>
        <w:rPr>
          <w:rFonts w:hint="eastAsia"/>
        </w:rPr>
        <w:t>axusb-host</w:t>
      </w:r>
      <w:r>
        <w:rPr>
          <w:rFonts w:hint="eastAsia"/>
        </w:rPr>
        <w:t>的模块组织如图</w:t>
      </w:r>
      <w:r>
        <w:rPr>
          <w:rFonts w:hint="eastAsia"/>
        </w:rPr>
        <w:t>4.3</w:t>
      </w:r>
      <w:r>
        <w:rPr>
          <w:rFonts w:hint="eastAsia"/>
        </w:rPr>
        <w:t>所示：</w:t>
      </w:r>
    </w:p>
    <w:p w14:paraId="00A0DE11" w14:textId="77777777" w:rsidR="00E22E49" w:rsidRDefault="001C34A4">
      <w:pPr>
        <w:widowControl/>
        <w:jc w:val="center"/>
        <w:rPr>
          <w:rFonts w:ascii="SimSun" w:hAnsi="SimSun" w:cs="SimSun"/>
          <w:kern w:val="0"/>
          <w:sz w:val="24"/>
          <w:szCs w:val="24"/>
          <w:lang w:bidi="ar"/>
        </w:rPr>
      </w:pPr>
      <w:r>
        <w:rPr>
          <w:rFonts w:ascii="SimSun" w:hAnsi="SimSun" w:cs="SimSun"/>
          <w:noProof/>
          <w:kern w:val="0"/>
          <w:sz w:val="24"/>
          <w:szCs w:val="24"/>
        </w:rPr>
        <w:drawing>
          <wp:inline distT="0" distB="0" distL="114300" distR="114300" wp14:anchorId="00A0DF2E" wp14:editId="00A0DF2F">
            <wp:extent cx="5781040" cy="3478530"/>
            <wp:effectExtent l="0" t="0" r="10160" b="762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6"/>
                    <a:stretch>
                      <a:fillRect/>
                    </a:stretch>
                  </pic:blipFill>
                  <pic:spPr>
                    <a:xfrm>
                      <a:off x="0" y="0"/>
                      <a:ext cx="5781040" cy="3478530"/>
                    </a:xfrm>
                    <a:prstGeom prst="rect">
                      <a:avLst/>
                    </a:prstGeom>
                    <a:noFill/>
                    <a:ln w="9525">
                      <a:noFill/>
                    </a:ln>
                  </pic:spPr>
                </pic:pic>
              </a:graphicData>
            </a:graphic>
          </wp:inline>
        </w:drawing>
      </w:r>
    </w:p>
    <w:p w14:paraId="00A0DE12" w14:textId="77777777" w:rsidR="00E22E49" w:rsidRDefault="001C34A4">
      <w:pPr>
        <w:pStyle w:val="Caption"/>
        <w:keepNext w:val="0"/>
        <w:keepLines w:val="0"/>
        <w:widowControl/>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USB</w:t>
      </w:r>
      <w:r>
        <w:rPr>
          <w:rFonts w:hint="eastAsia"/>
        </w:rPr>
        <w:t>驱动子系统的模块组织</w:t>
      </w:r>
    </w:p>
    <w:p w14:paraId="00A0DE13" w14:textId="77777777" w:rsidR="00E22E49" w:rsidRDefault="001C34A4">
      <w:pPr>
        <w:pStyle w:val="Heading3"/>
        <w:rPr>
          <w:lang w:val="en-US"/>
        </w:rPr>
      </w:pPr>
      <w:bookmarkStart w:id="63" w:name="_Toc21487"/>
      <w:r>
        <w:rPr>
          <w:rFonts w:hint="eastAsia"/>
          <w:lang w:val="en-US"/>
        </w:rPr>
        <w:t>USB</w:t>
      </w:r>
      <w:r>
        <w:rPr>
          <w:rFonts w:hint="eastAsia"/>
          <w:lang w:val="en-US"/>
        </w:rPr>
        <w:t>驱动子系统模块</w:t>
      </w:r>
      <w:bookmarkEnd w:id="63"/>
    </w:p>
    <w:p w14:paraId="00A0DE14" w14:textId="415B87AC" w:rsidR="00E22E49" w:rsidRDefault="003360FE">
      <w:pPr>
        <w:pStyle w:val="a"/>
        <w:ind w:firstLine="480"/>
      </w:pPr>
      <w:r>
        <w:lastRenderedPageBreak/>
        <w:t>作为子系统的最外层封装，</w:t>
      </w:r>
      <w:r>
        <w:t>USBSystem</w:t>
      </w:r>
      <w:r>
        <w:t>结构体通过事件总线管理主机控制器层与</w:t>
      </w:r>
      <w:r>
        <w:t>USB</w:t>
      </w:r>
      <w:r>
        <w:t>驱动层的交互。其定义如下：</w:t>
      </w:r>
    </w:p>
    <w:p w14:paraId="00A0DE15" w14:textId="77777777" w:rsidR="00E22E49" w:rsidRDefault="001C34A4">
      <w:pPr>
        <w:pStyle w:val="a"/>
        <w:ind w:firstLine="480"/>
      </w:pPr>
      <w:r>
        <w:rPr>
          <w:rFonts w:hint="eastAsia"/>
        </w:rPr>
        <w:t>pub struct USBSystem&lt;'a, O, const RING_BUFFER_SIZE: usize&gt;</w:t>
      </w:r>
    </w:p>
    <w:p w14:paraId="00A0DE16" w14:textId="77777777" w:rsidR="00E22E49" w:rsidRDefault="001C34A4">
      <w:pPr>
        <w:pStyle w:val="a"/>
        <w:ind w:firstLine="480"/>
      </w:pPr>
      <w:r>
        <w:rPr>
          <w:rFonts w:hint="eastAsia"/>
        </w:rPr>
        <w:t>where</w:t>
      </w:r>
    </w:p>
    <w:p w14:paraId="00A0DE17" w14:textId="77777777" w:rsidR="00E22E49" w:rsidRDefault="001C34A4">
      <w:pPr>
        <w:pStyle w:val="a"/>
        <w:ind w:firstLine="480"/>
      </w:pPr>
      <w:r>
        <w:rPr>
          <w:rFonts w:hint="eastAsia"/>
        </w:rPr>
        <w:t xml:space="preserve">    O: PlatformAbstractions + 'static,</w:t>
      </w:r>
    </w:p>
    <w:p w14:paraId="00A0DE18" w14:textId="77777777" w:rsidR="00E22E49" w:rsidRDefault="001C34A4">
      <w:pPr>
        <w:pStyle w:val="a"/>
        <w:ind w:firstLine="480"/>
      </w:pPr>
      <w:r>
        <w:rPr>
          <w:rFonts w:hint="eastAsia"/>
        </w:rPr>
        <w:t xml:space="preserve">    'a: 'static,</w:t>
      </w:r>
    </w:p>
    <w:p w14:paraId="00A0DE19" w14:textId="77777777" w:rsidR="00E22E49" w:rsidRDefault="001C34A4">
      <w:pPr>
        <w:pStyle w:val="a"/>
        <w:ind w:firstLine="480"/>
      </w:pPr>
      <w:r>
        <w:rPr>
          <w:rFonts w:hint="eastAsia"/>
        </w:rPr>
        <w:t>{</w:t>
      </w:r>
    </w:p>
    <w:p w14:paraId="00A0DE1A" w14:textId="77777777" w:rsidR="00E22E49" w:rsidRDefault="001C34A4">
      <w:pPr>
        <w:pStyle w:val="a"/>
        <w:ind w:firstLine="480"/>
      </w:pPr>
      <w:r>
        <w:rPr>
          <w:rFonts w:hint="eastAsia"/>
        </w:rPr>
        <w:t xml:space="preserve">    config: Arc&lt;USBSystemConfig&lt;O, RING_BUFFER_SIZE&gt;&gt;,</w:t>
      </w:r>
    </w:p>
    <w:p w14:paraId="00A0DE1B" w14:textId="77777777" w:rsidR="00E22E49" w:rsidRDefault="001C34A4">
      <w:pPr>
        <w:pStyle w:val="a"/>
        <w:ind w:firstLine="480"/>
      </w:pPr>
      <w:r>
        <w:rPr>
          <w:rFonts w:hint="eastAsia"/>
        </w:rPr>
        <w:t xml:space="preserve">    controller: Box&lt;dyn Controller&lt;'a, O, RING_BUFFER_SIZE&gt;&gt;,</w:t>
      </w:r>
    </w:p>
    <w:p w14:paraId="00A0DE1C" w14:textId="77777777" w:rsidR="00E22E49" w:rsidRDefault="001C34A4">
      <w:pPr>
        <w:pStyle w:val="a"/>
        <w:ind w:firstLine="480"/>
      </w:pPr>
      <w:r>
        <w:rPr>
          <w:rFonts w:hint="eastAsia"/>
        </w:rPr>
        <w:t xml:space="preserve">    usb_layer: USBLayer&lt;'a, O, RING_BUFFER_SIZE&gt;,</w:t>
      </w:r>
    </w:p>
    <w:p w14:paraId="00A0DE1D" w14:textId="77777777" w:rsidR="00E22E49" w:rsidRDefault="001C34A4">
      <w:pPr>
        <w:pStyle w:val="a"/>
        <w:ind w:firstLine="480"/>
      </w:pPr>
      <w:r>
        <w:rPr>
          <w:rFonts w:hint="eastAsia"/>
        </w:rPr>
        <w:t xml:space="preserve">    event_bus: Arc&lt;EventBus&lt;'a, O, RING_BUFFER_SIZE&gt;&gt;,</w:t>
      </w:r>
    </w:p>
    <w:p w14:paraId="00A0DE1E" w14:textId="77777777" w:rsidR="00E22E49" w:rsidRDefault="001C34A4">
      <w:pPr>
        <w:pStyle w:val="a"/>
        <w:ind w:firstLine="480"/>
      </w:pPr>
      <w:r>
        <w:rPr>
          <w:rFonts w:hint="eastAsia"/>
        </w:rPr>
        <w:t>}</w:t>
      </w:r>
    </w:p>
    <w:p w14:paraId="00A0DE1F" w14:textId="77777777" w:rsidR="00E22E49" w:rsidRDefault="001C34A4">
      <w:pPr>
        <w:pStyle w:val="a"/>
        <w:ind w:firstLine="480"/>
      </w:pPr>
      <w:r>
        <w:rPr>
          <w:rFonts w:hint="eastAsia"/>
        </w:rPr>
        <w:t>其中</w:t>
      </w:r>
      <w:r>
        <w:rPr>
          <w:rFonts w:hint="eastAsia"/>
        </w:rPr>
        <w:t>Arc</w:t>
      </w:r>
      <w:r>
        <w:rPr>
          <w:rFonts w:hint="eastAsia"/>
        </w:rPr>
        <w:t>为线程安全的智能指针，</w:t>
      </w:r>
      <w:r>
        <w:rPr>
          <w:rFonts w:hint="eastAsia"/>
        </w:rPr>
        <w:t>USBSystemConfig</w:t>
      </w:r>
      <w:r>
        <w:rPr>
          <w:rFonts w:hint="eastAsia"/>
        </w:rPr>
        <w:t>为包含了常量级系统超参数的结构体，</w:t>
      </w:r>
      <w:r>
        <w:rPr>
          <w:rFonts w:hint="eastAsia"/>
        </w:rPr>
        <w:t>Box</w:t>
      </w:r>
      <w:r>
        <w:rPr>
          <w:rFonts w:hint="eastAsia"/>
        </w:rPr>
        <w:t>为指向堆上内存的指针，</w:t>
      </w:r>
      <w:r>
        <w:rPr>
          <w:rFonts w:hint="eastAsia"/>
        </w:rPr>
        <w:t>Box&lt;dyn Controller&gt;</w:t>
      </w:r>
      <w:r>
        <w:rPr>
          <w:rFonts w:hint="eastAsia"/>
        </w:rPr>
        <w:t>表明这个</w:t>
      </w:r>
      <w:r>
        <w:rPr>
          <w:rFonts w:hint="eastAsia"/>
        </w:rPr>
        <w:t>Box</w:t>
      </w:r>
      <w:r>
        <w:rPr>
          <w:rFonts w:hint="eastAsia"/>
        </w:rPr>
        <w:t>指针指向了一个</w:t>
      </w:r>
      <w:r>
        <w:rPr>
          <w:rFonts w:hint="eastAsia"/>
        </w:rPr>
        <w:t>Controller Trait</w:t>
      </w:r>
      <w:r>
        <w:rPr>
          <w:rFonts w:hint="eastAsia"/>
        </w:rPr>
        <w:t>的</w:t>
      </w:r>
      <w:r>
        <w:rPr>
          <w:rFonts w:hint="eastAsia"/>
        </w:rPr>
        <w:t>VTable</w:t>
      </w:r>
      <w:r>
        <w:rPr>
          <w:rFonts w:hint="eastAsia"/>
        </w:rPr>
        <w:t>结构体。任何数据结构，只要实现了</w:t>
      </w:r>
      <w:r>
        <w:rPr>
          <w:rFonts w:hint="eastAsia"/>
        </w:rPr>
        <w:t>Controller Trait</w:t>
      </w:r>
      <w:r>
        <w:rPr>
          <w:rFonts w:hint="eastAsia"/>
        </w:rPr>
        <w:t>，就能创建对应的</w:t>
      </w:r>
      <w:r>
        <w:rPr>
          <w:rFonts w:hint="eastAsia"/>
        </w:rPr>
        <w:t>VTable</w:t>
      </w:r>
      <w:r>
        <w:rPr>
          <w:rFonts w:hint="eastAsia"/>
        </w:rPr>
        <w:t>结构体类型，从而被外部调用。</w:t>
      </w:r>
      <w:r>
        <w:t>’a</w:t>
      </w:r>
      <w:r>
        <w:rPr>
          <w:rFonts w:hint="eastAsia"/>
        </w:rPr>
        <w:t>是生命周期参数，这里</w:t>
      </w:r>
      <w:r>
        <w:t>’</w:t>
      </w:r>
      <w:r>
        <w:rPr>
          <w:rFonts w:hint="eastAsia"/>
        </w:rPr>
        <w:t>a</w:t>
      </w:r>
      <w:r>
        <w:rPr>
          <w:rFonts w:hint="eastAsia"/>
        </w:rPr>
        <w:t>要求至少派生自</w:t>
      </w:r>
      <w:r>
        <w:t>’</w:t>
      </w:r>
      <w:r>
        <w:rPr>
          <w:rFonts w:hint="eastAsia"/>
        </w:rPr>
        <w:t>static</w:t>
      </w:r>
      <w:r>
        <w:rPr>
          <w:rFonts w:hint="eastAsia"/>
        </w:rPr>
        <w:t>周期，意味着</w:t>
      </w:r>
      <w:r>
        <w:rPr>
          <w:rFonts w:hint="eastAsia"/>
        </w:rPr>
        <w:t>USB</w:t>
      </w:r>
      <w:r>
        <w:rPr>
          <w:rFonts w:hint="eastAsia"/>
        </w:rPr>
        <w:t>子系统应当常驻内存。</w:t>
      </w:r>
    </w:p>
    <w:p w14:paraId="00A0DE20" w14:textId="77777777" w:rsidR="00E22E49" w:rsidRDefault="001C34A4">
      <w:pPr>
        <w:pStyle w:val="Heading3"/>
        <w:rPr>
          <w:lang w:val="en-US"/>
        </w:rPr>
      </w:pPr>
      <w:bookmarkStart w:id="64" w:name="_Toc13562"/>
      <w:r>
        <w:rPr>
          <w:rFonts w:hint="eastAsia"/>
          <w:lang w:val="en-US"/>
        </w:rPr>
        <w:t>主机控制器接口</w:t>
      </w:r>
      <w:bookmarkEnd w:id="64"/>
    </w:p>
    <w:p w14:paraId="00A0DE21" w14:textId="77777777" w:rsidR="00E22E49" w:rsidRDefault="001C34A4">
      <w:pPr>
        <w:pStyle w:val="a"/>
        <w:ind w:firstLine="480"/>
      </w:pPr>
      <w:r>
        <w:rPr>
          <w:rFonts w:hint="eastAsia"/>
        </w:rPr>
        <w:t>如图</w:t>
      </w:r>
      <w:r>
        <w:rPr>
          <w:rFonts w:hint="eastAsia"/>
        </w:rPr>
        <w:t>4.3</w:t>
      </w:r>
      <w:r>
        <w:rPr>
          <w:rFonts w:hint="eastAsia"/>
        </w:rPr>
        <w:t>所示主机控制器层并不直接持有特定的主机控制器驱动，而是通过定义了一组通用的行为，而达到可以使用任何实现了该行为</w:t>
      </w:r>
      <w:r>
        <w:rPr>
          <w:rFonts w:hint="eastAsia"/>
        </w:rPr>
        <w:lastRenderedPageBreak/>
        <w:t>的主机控制器驱动的目的。这组行为的定义如下：</w:t>
      </w:r>
    </w:p>
    <w:p w14:paraId="00A0DE22" w14:textId="77777777" w:rsidR="00E22E49" w:rsidRDefault="001C34A4">
      <w:pPr>
        <w:pStyle w:val="a"/>
        <w:ind w:firstLine="480"/>
      </w:pPr>
      <w:r>
        <w:rPr>
          <w:rFonts w:hint="eastAsia"/>
        </w:rPr>
        <w:t>pub trait Controller&lt;'a, O, const RING_BUFFER_SIZE: usize&gt;: Send + Sync</w:t>
      </w:r>
    </w:p>
    <w:p w14:paraId="00A0DE23" w14:textId="77777777" w:rsidR="00E22E49" w:rsidRDefault="001C34A4">
      <w:pPr>
        <w:pStyle w:val="a"/>
        <w:ind w:firstLine="480"/>
      </w:pPr>
      <w:r>
        <w:rPr>
          <w:rFonts w:hint="eastAsia"/>
        </w:rPr>
        <w:t>where</w:t>
      </w:r>
    </w:p>
    <w:p w14:paraId="00A0DE24" w14:textId="77777777" w:rsidR="00E22E49" w:rsidRDefault="001C34A4">
      <w:pPr>
        <w:pStyle w:val="a"/>
        <w:ind w:firstLine="480"/>
      </w:pPr>
      <w:r>
        <w:rPr>
          <w:rFonts w:hint="eastAsia"/>
        </w:rPr>
        <w:t xml:space="preserve">    O: PlatformAbstractions,</w:t>
      </w:r>
    </w:p>
    <w:p w14:paraId="00A0DE25" w14:textId="77777777" w:rsidR="00E22E49" w:rsidRDefault="001C34A4">
      <w:pPr>
        <w:pStyle w:val="a"/>
        <w:ind w:firstLine="480"/>
      </w:pPr>
      <w:r>
        <w:rPr>
          <w:rFonts w:hint="eastAsia"/>
        </w:rPr>
        <w:t>{</w:t>
      </w:r>
    </w:p>
    <w:p w14:paraId="00A0DE26" w14:textId="77777777" w:rsidR="00E22E49" w:rsidRDefault="001C34A4">
      <w:pPr>
        <w:pStyle w:val="a"/>
        <w:ind w:firstLine="480"/>
      </w:pPr>
      <w:r>
        <w:rPr>
          <w:rFonts w:hint="eastAsia"/>
        </w:rPr>
        <w:t xml:space="preserve">    fn new(</w:t>
      </w:r>
    </w:p>
    <w:p w14:paraId="00A0DE27" w14:textId="77777777" w:rsidR="00E22E49" w:rsidRDefault="001C34A4">
      <w:pPr>
        <w:pStyle w:val="a"/>
        <w:ind w:firstLine="480"/>
      </w:pPr>
      <w:r>
        <w:rPr>
          <w:rFonts w:hint="eastAsia"/>
        </w:rPr>
        <w:t xml:space="preserve">        config: Arc&lt;USBSystemConfig&lt;O, RING_BUFFER_SIZE&gt;&gt;,</w:t>
      </w:r>
    </w:p>
    <w:p w14:paraId="00A0DE28" w14:textId="77777777" w:rsidR="00E22E49" w:rsidRDefault="001C34A4">
      <w:pPr>
        <w:pStyle w:val="a"/>
        <w:ind w:firstLine="480"/>
      </w:pPr>
      <w:r>
        <w:rPr>
          <w:rFonts w:hint="eastAsia"/>
        </w:rPr>
        <w:t xml:space="preserve">        event_bus: Arc&lt;EventBus&lt;'a, O, RING_BUFFER_SIZE&gt;&gt;,</w:t>
      </w:r>
    </w:p>
    <w:p w14:paraId="00A0DE29" w14:textId="77777777" w:rsidR="00E22E49" w:rsidRDefault="001C34A4">
      <w:pPr>
        <w:pStyle w:val="a"/>
        <w:ind w:firstLine="480"/>
      </w:pPr>
      <w:r>
        <w:rPr>
          <w:rFonts w:hint="eastAsia"/>
        </w:rPr>
        <w:t xml:space="preserve">    ) -&gt; Self</w:t>
      </w:r>
    </w:p>
    <w:p w14:paraId="00A0DE2A" w14:textId="77777777" w:rsidR="00E22E49" w:rsidRDefault="001C34A4">
      <w:pPr>
        <w:pStyle w:val="a"/>
        <w:ind w:firstLine="480"/>
      </w:pPr>
      <w:r>
        <w:rPr>
          <w:rFonts w:hint="eastAsia"/>
        </w:rPr>
        <w:t xml:space="preserve">    where</w:t>
      </w:r>
    </w:p>
    <w:p w14:paraId="00A0DE2B" w14:textId="77777777" w:rsidR="00E22E49" w:rsidRDefault="001C34A4">
      <w:pPr>
        <w:pStyle w:val="a"/>
        <w:ind w:firstLine="480"/>
      </w:pPr>
      <w:r>
        <w:rPr>
          <w:rFonts w:hint="eastAsia"/>
        </w:rPr>
        <w:t xml:space="preserve">        Self: Sized;</w:t>
      </w:r>
    </w:p>
    <w:p w14:paraId="00A0DE2C" w14:textId="77777777" w:rsidR="00E22E49" w:rsidRDefault="00E22E49">
      <w:pPr>
        <w:pStyle w:val="a"/>
        <w:ind w:firstLine="480"/>
      </w:pPr>
    </w:p>
    <w:p w14:paraId="00A0DE2D" w14:textId="77777777" w:rsidR="00E22E49" w:rsidRDefault="001C34A4">
      <w:pPr>
        <w:pStyle w:val="a"/>
        <w:ind w:firstLine="480"/>
      </w:pPr>
      <w:r>
        <w:rPr>
          <w:rFonts w:hint="eastAsia"/>
        </w:rPr>
        <w:t xml:space="preserve">    fn init(&amp;self);</w:t>
      </w:r>
    </w:p>
    <w:p w14:paraId="00A0DE2E" w14:textId="77777777" w:rsidR="00E22E49" w:rsidRDefault="00E22E49">
      <w:pPr>
        <w:pStyle w:val="a"/>
        <w:ind w:firstLine="480"/>
      </w:pPr>
    </w:p>
    <w:p w14:paraId="00A0DE2F" w14:textId="77777777" w:rsidR="00E22E49" w:rsidRDefault="001C34A4">
      <w:pPr>
        <w:pStyle w:val="a"/>
        <w:ind w:firstLine="480"/>
      </w:pPr>
      <w:r>
        <w:rPr>
          <w:rFonts w:hint="eastAsia"/>
        </w:rPr>
        <w:t xml:space="preserve">    fn device_accesses(&amp;self) -&gt; </w:t>
      </w:r>
    </w:p>
    <w:p w14:paraId="00A0DE30" w14:textId="77777777" w:rsidR="00E22E49" w:rsidRDefault="001C34A4">
      <w:pPr>
        <w:pStyle w:val="a"/>
        <w:ind w:firstLine="480"/>
      </w:pPr>
      <w:r>
        <w:rPr>
          <w:rFonts w:hint="eastAsia"/>
        </w:rPr>
        <w:t>&amp;Vec&lt;Arc&lt;USBDevice&lt;O, RING_BUFFER_SIZE&gt;&gt;&gt;;</w:t>
      </w:r>
    </w:p>
    <w:p w14:paraId="00A0DE31" w14:textId="77777777" w:rsidR="00E22E49" w:rsidRDefault="00E22E49">
      <w:pPr>
        <w:pStyle w:val="a"/>
        <w:ind w:firstLine="480"/>
      </w:pPr>
    </w:p>
    <w:p w14:paraId="00A0DE32" w14:textId="77777777" w:rsidR="00E22E49" w:rsidRDefault="001C34A4">
      <w:pPr>
        <w:pStyle w:val="a"/>
        <w:ind w:firstLine="480"/>
      </w:pPr>
      <w:r>
        <w:rPr>
          <w:rFonts w:hint="eastAsia"/>
        </w:rPr>
        <w:t xml:space="preserve">    fn workaround(&amp;'a self) -&gt; BoxFuture&lt;'a, ()&gt;;</w:t>
      </w:r>
    </w:p>
    <w:p w14:paraId="00A0DE33" w14:textId="77777777" w:rsidR="00E22E49" w:rsidRDefault="001C34A4">
      <w:pPr>
        <w:pStyle w:val="a"/>
        <w:ind w:firstLine="480"/>
      </w:pPr>
      <w:r>
        <w:rPr>
          <w:rFonts w:hint="eastAsia"/>
        </w:rPr>
        <w:t>}</w:t>
      </w:r>
    </w:p>
    <w:p w14:paraId="00A0DE34" w14:textId="77777777" w:rsidR="00E22E49" w:rsidRDefault="001C34A4">
      <w:pPr>
        <w:pStyle w:val="a"/>
        <w:ind w:firstLine="480"/>
      </w:pPr>
      <w:r>
        <w:rPr>
          <w:rFonts w:hint="eastAsia"/>
        </w:rPr>
        <w:lastRenderedPageBreak/>
        <w:t>所谓</w:t>
      </w:r>
      <w:r>
        <w:rPr>
          <w:rFonts w:hint="eastAsia"/>
        </w:rPr>
        <w:t>VTable</w:t>
      </w:r>
      <w:r>
        <w:rPr>
          <w:rFonts w:hint="eastAsia"/>
        </w:rPr>
        <w:t>，就是一个由函数指针组成的结构体，其中各个函数指针的名字与定义其结构的</w:t>
      </w:r>
      <w:r>
        <w:rPr>
          <w:rFonts w:hint="eastAsia"/>
        </w:rPr>
        <w:t>Trait</w:t>
      </w:r>
      <w:r>
        <w:rPr>
          <w:rFonts w:hint="eastAsia"/>
        </w:rPr>
        <w:t>中的方法名字相一致。这种设计模式正是面向对象编程范式的底层实现方式。此处给出了</w:t>
      </w:r>
      <w:r>
        <w:rPr>
          <w:rFonts w:hint="eastAsia"/>
        </w:rPr>
        <w:t>Controller Trait</w:t>
      </w:r>
      <w:r>
        <w:rPr>
          <w:rFonts w:hint="eastAsia"/>
        </w:rPr>
        <w:t>的定义，其中</w:t>
      </w:r>
      <w:r>
        <w:rPr>
          <w:rFonts w:hint="eastAsia"/>
        </w:rPr>
        <w:t>new</w:t>
      </w:r>
      <w:r>
        <w:rPr>
          <w:rFonts w:hint="eastAsia"/>
        </w:rPr>
        <w:t>为创建</w:t>
      </w:r>
      <w:r>
        <w:rPr>
          <w:rFonts w:hint="eastAsia"/>
        </w:rPr>
        <w:t>dyn Controller</w:t>
      </w:r>
      <w:r>
        <w:rPr>
          <w:rFonts w:hint="eastAsia"/>
        </w:rPr>
        <w:t>的构造方法，</w:t>
      </w:r>
      <w:r>
        <w:rPr>
          <w:rFonts w:hint="eastAsia"/>
        </w:rPr>
        <w:t>init</w:t>
      </w:r>
      <w:r>
        <w:rPr>
          <w:rFonts w:hint="eastAsia"/>
        </w:rPr>
        <w:t>为控制器初始化所要做的工作，</w:t>
      </w:r>
      <w:r>
        <w:rPr>
          <w:rFonts w:hint="eastAsia"/>
        </w:rPr>
        <w:t>device_accesses</w:t>
      </w:r>
      <w:r>
        <w:rPr>
          <w:rFonts w:hint="eastAsia"/>
        </w:rPr>
        <w:t>为预留的接口，其目的向外部扩展层暴露出当前主机控制器所管理的物理设备，</w:t>
      </w:r>
      <w:r>
        <w:rPr>
          <w:rFonts w:hint="eastAsia"/>
        </w:rPr>
        <w:t>workaround</w:t>
      </w:r>
      <w:r>
        <w:rPr>
          <w:rFonts w:hint="eastAsia"/>
        </w:rPr>
        <w:t>返回的是一个异步</w:t>
      </w:r>
      <w:r>
        <w:rPr>
          <w:rFonts w:hint="eastAsia"/>
        </w:rPr>
        <w:t>Future</w:t>
      </w:r>
      <w:r>
        <w:rPr>
          <w:rFonts w:hint="eastAsia"/>
        </w:rPr>
        <w:t>，该</w:t>
      </w:r>
      <w:r>
        <w:rPr>
          <w:rFonts w:hint="eastAsia"/>
        </w:rPr>
        <w:t>Future</w:t>
      </w:r>
      <w:r>
        <w:rPr>
          <w:rFonts w:hint="eastAsia"/>
        </w:rPr>
        <w:t>包含了主机控制器层初始化完成后的封闭状态机，会在上层调用中以结构化并发的方式组织任务调度。</w:t>
      </w:r>
    </w:p>
    <w:p w14:paraId="00A0DE35" w14:textId="77777777" w:rsidR="00E22E49" w:rsidRDefault="001C34A4">
      <w:pPr>
        <w:pStyle w:val="Heading3"/>
        <w:rPr>
          <w:lang w:val="en-US"/>
        </w:rPr>
      </w:pPr>
      <w:bookmarkStart w:id="65" w:name="_Toc6782"/>
      <w:r>
        <w:rPr>
          <w:rFonts w:hint="eastAsia"/>
          <w:lang w:val="en-US"/>
        </w:rPr>
        <w:t>USB</w:t>
      </w:r>
      <w:r>
        <w:rPr>
          <w:rFonts w:hint="eastAsia"/>
          <w:lang w:val="en-US"/>
        </w:rPr>
        <w:t>系统驱动层模块</w:t>
      </w:r>
      <w:bookmarkEnd w:id="65"/>
    </w:p>
    <w:p w14:paraId="00A0DE36" w14:textId="52018E76" w:rsidR="00E22E49" w:rsidRDefault="003360FE">
      <w:pPr>
        <w:pStyle w:val="a"/>
        <w:ind w:firstLine="480"/>
      </w:pPr>
      <w:r>
        <w:rPr>
          <w:rFonts w:hint="eastAsia"/>
        </w:rPr>
        <w:t>USB</w:t>
      </w:r>
      <w:r>
        <w:rPr>
          <w:rFonts w:hint="eastAsia"/>
        </w:rPr>
        <w:t>系统驱动层（</w:t>
      </w:r>
      <w:r>
        <w:rPr>
          <w:rFonts w:hint="eastAsia"/>
        </w:rPr>
        <w:t>USBLayer</w:t>
      </w:r>
      <w:r>
        <w:rPr>
          <w:rFonts w:hint="eastAsia"/>
        </w:rPr>
        <w:t>）管理多个驱动模块及其实例，其结构体定义如下：</w:t>
      </w:r>
    </w:p>
    <w:p w14:paraId="00A0DE37" w14:textId="77777777" w:rsidR="00E22E49" w:rsidRDefault="001C34A4">
      <w:pPr>
        <w:pStyle w:val="a"/>
        <w:ind w:firstLine="480"/>
      </w:pPr>
      <w:r>
        <w:rPr>
          <w:rFonts w:hint="eastAsia"/>
        </w:rPr>
        <w:t>pub struct USBLayer&lt;'a, O, const RING_BUFFER_SIZE: usize&gt;</w:t>
      </w:r>
    </w:p>
    <w:p w14:paraId="00A0DE38" w14:textId="77777777" w:rsidR="00E22E49" w:rsidRDefault="001C34A4">
      <w:pPr>
        <w:pStyle w:val="a"/>
        <w:ind w:firstLine="480"/>
      </w:pPr>
      <w:r>
        <w:rPr>
          <w:rFonts w:hint="eastAsia"/>
        </w:rPr>
        <w:t>where</w:t>
      </w:r>
    </w:p>
    <w:p w14:paraId="00A0DE39" w14:textId="77777777" w:rsidR="00E22E49" w:rsidRDefault="001C34A4">
      <w:pPr>
        <w:pStyle w:val="a"/>
        <w:ind w:firstLine="480"/>
      </w:pPr>
      <w:r>
        <w:rPr>
          <w:rFonts w:hint="eastAsia"/>
        </w:rPr>
        <w:t xml:space="preserve">    O: PlatformAbstractions,</w:t>
      </w:r>
    </w:p>
    <w:p w14:paraId="00A0DE3A" w14:textId="77777777" w:rsidR="00E22E49" w:rsidRDefault="001C34A4">
      <w:pPr>
        <w:pStyle w:val="a"/>
        <w:ind w:firstLine="480"/>
      </w:pPr>
      <w:r>
        <w:rPr>
          <w:rFonts w:hint="eastAsia"/>
        </w:rPr>
        <w:t>{</w:t>
      </w:r>
    </w:p>
    <w:p w14:paraId="00A0DE3B" w14:textId="77777777" w:rsidR="00E22E49" w:rsidRDefault="001C34A4">
      <w:pPr>
        <w:pStyle w:val="a"/>
        <w:ind w:firstLine="480"/>
      </w:pPr>
      <w:r>
        <w:rPr>
          <w:rFonts w:hint="eastAsia"/>
        </w:rPr>
        <w:t xml:space="preserve">    config: Arc&lt;USBSystemConfig&lt;O, RING_BUFFER_SIZE&gt;&gt;,</w:t>
      </w:r>
    </w:p>
    <w:p w14:paraId="00A0DE3C" w14:textId="77777777" w:rsidR="00E22E49" w:rsidRDefault="001C34A4">
      <w:pPr>
        <w:pStyle w:val="a"/>
        <w:ind w:firstLine="480"/>
      </w:pPr>
      <w:r>
        <w:rPr>
          <w:rFonts w:hint="eastAsia"/>
        </w:rPr>
        <w:t xml:space="preserve">    eventbus: Arc&lt;EventBus&lt;'a, O, RING_BUFFER_SIZE&gt;&gt;,</w:t>
      </w:r>
    </w:p>
    <w:p w14:paraId="00A0DE3D" w14:textId="77777777" w:rsidR="00E22E49" w:rsidRDefault="001C34A4">
      <w:pPr>
        <w:pStyle w:val="a"/>
        <w:ind w:firstLine="480"/>
      </w:pPr>
      <w:r>
        <w:rPr>
          <w:rFonts w:hint="eastAsia"/>
        </w:rPr>
        <w:t xml:space="preserve">    pub driver_modules: BTreeMap&lt;</w:t>
      </w:r>
    </w:p>
    <w:p w14:paraId="00A0DE3E" w14:textId="77777777" w:rsidR="00E22E49" w:rsidRDefault="001C34A4">
      <w:pPr>
        <w:pStyle w:val="a"/>
        <w:ind w:firstLine="480"/>
      </w:pPr>
      <w:r>
        <w:rPr>
          <w:rFonts w:hint="eastAsia"/>
        </w:rPr>
        <w:t xml:space="preserve">        String,</w:t>
      </w:r>
    </w:p>
    <w:p w14:paraId="00A0DE3F" w14:textId="77777777" w:rsidR="00E22E49" w:rsidRDefault="001C34A4">
      <w:pPr>
        <w:pStyle w:val="a"/>
        <w:ind w:firstLine="480"/>
      </w:pPr>
      <w:r>
        <w:rPr>
          <w:rFonts w:hint="eastAsia"/>
        </w:rPr>
        <w:t xml:space="preserve">        Box&lt;dyn USBSystemDriverModule&lt;'a, O, RING_BUFFER_SIZE&gt;&gt; </w:t>
      </w:r>
    </w:p>
    <w:p w14:paraId="00A0DE40" w14:textId="77777777" w:rsidR="00E22E49" w:rsidRDefault="001C34A4">
      <w:pPr>
        <w:pStyle w:val="a"/>
        <w:ind w:firstLine="480"/>
      </w:pPr>
      <w:r>
        <w:rPr>
          <w:rFonts w:hint="eastAsia"/>
        </w:rPr>
        <w:lastRenderedPageBreak/>
        <w:t>&gt;,</w:t>
      </w:r>
    </w:p>
    <w:p w14:paraId="00A0DE41" w14:textId="77777777" w:rsidR="00E22E49" w:rsidRDefault="001C34A4">
      <w:pPr>
        <w:pStyle w:val="a"/>
        <w:ind w:firstLine="480"/>
      </w:pPr>
      <w:r>
        <w:rPr>
          <w:rFonts w:hint="eastAsia"/>
        </w:rPr>
        <w:t xml:space="preserve">    pub functional_interfaces: RwLock&lt;</w:t>
      </w:r>
    </w:p>
    <w:p w14:paraId="00A0DE42" w14:textId="77777777" w:rsidR="00E22E49" w:rsidRDefault="001C34A4">
      <w:pPr>
        <w:pStyle w:val="a"/>
        <w:ind w:firstLine="480"/>
      </w:pPr>
      <w:r>
        <w:rPr>
          <w:rFonts w:hint="eastAsia"/>
        </w:rPr>
        <w:t xml:space="preserve">      BTreeMap&lt;</w:t>
      </w:r>
      <w:r>
        <w:t>String</w:t>
      </w:r>
      <w:r>
        <w:rPr>
          <w:rFonts w:hint="eastAsia"/>
        </w:rPr>
        <w:t>,</w:t>
      </w:r>
    </w:p>
    <w:p w14:paraId="00A0DE43" w14:textId="77777777" w:rsidR="00E22E49" w:rsidRDefault="001C34A4">
      <w:pPr>
        <w:pStyle w:val="a"/>
        <w:ind w:firstLine="480"/>
      </w:pPr>
      <w:r>
        <w:rPr>
          <w:rFonts w:hint="eastAsia"/>
        </w:rPr>
        <w:t>Vec&lt;Arc&lt;RwLock&lt;</w:t>
      </w:r>
    </w:p>
    <w:p w14:paraId="00A0DE44" w14:textId="77777777" w:rsidR="00E22E49" w:rsidRDefault="001C34A4">
      <w:pPr>
        <w:pStyle w:val="a"/>
        <w:ind w:firstLine="480"/>
      </w:pPr>
      <w:r>
        <w:rPr>
          <w:rFonts w:hint="eastAsia"/>
        </w:rPr>
        <w:t xml:space="preserve">dyn </w:t>
      </w:r>
      <w:r>
        <w:rPr>
          <w:rFonts w:hint="eastAsia"/>
        </w:rPr>
        <w:t>USBSystemDriverModuleInstanceFunctionalInterface&lt; 'a,O&gt;&gt;&gt;</w:t>
      </w:r>
    </w:p>
    <w:p w14:paraId="00A0DE45" w14:textId="77777777" w:rsidR="00E22E49" w:rsidRDefault="001C34A4">
      <w:pPr>
        <w:pStyle w:val="a"/>
        <w:ind w:firstLine="480"/>
      </w:pPr>
      <w:r>
        <w:rPr>
          <w:rFonts w:hint="eastAsia"/>
        </w:rPr>
        <w:t>&gt;</w:t>
      </w:r>
    </w:p>
    <w:p w14:paraId="00A0DE46" w14:textId="77777777" w:rsidR="00E22E49" w:rsidRDefault="001C34A4">
      <w:pPr>
        <w:pStyle w:val="a"/>
        <w:ind w:firstLine="480"/>
      </w:pPr>
      <w:r>
        <w:rPr>
          <w:rFonts w:hint="eastAsia"/>
        </w:rPr>
        <w:t>&gt;,</w:t>
      </w:r>
    </w:p>
    <w:p w14:paraId="00A0DE47" w14:textId="77777777" w:rsidR="00E22E49" w:rsidRDefault="001C34A4">
      <w:pPr>
        <w:pStyle w:val="a"/>
        <w:ind w:firstLine="480"/>
      </w:pPr>
      <w:r>
        <w:rPr>
          <w:rFonts w:hint="eastAsia"/>
        </w:rPr>
        <w:t>&gt;,</w:t>
      </w:r>
    </w:p>
    <w:p w14:paraId="00A0DE48" w14:textId="77777777" w:rsidR="00E22E49" w:rsidRDefault="001C34A4">
      <w:pPr>
        <w:pStyle w:val="a"/>
        <w:ind w:firstLine="480"/>
      </w:pPr>
      <w:r>
        <w:rPr>
          <w:rFonts w:hint="eastAsia"/>
        </w:rPr>
        <w:t>pub dynamic_join_array: Arc&lt;DynamicJoinArray&gt;,</w:t>
      </w:r>
    </w:p>
    <w:p w14:paraId="00A0DE49" w14:textId="77777777" w:rsidR="00E22E49" w:rsidRDefault="001C34A4">
      <w:pPr>
        <w:pStyle w:val="a"/>
        <w:ind w:firstLine="480"/>
      </w:pPr>
      <w:r>
        <w:rPr>
          <w:rFonts w:hint="eastAsia"/>
        </w:rPr>
        <w:t>}</w:t>
      </w:r>
    </w:p>
    <w:p w14:paraId="00A0DE4A" w14:textId="77777777" w:rsidR="00E22E49" w:rsidRDefault="001C34A4">
      <w:pPr>
        <w:pStyle w:val="a"/>
        <w:ind w:firstLine="480"/>
      </w:pPr>
      <w:r>
        <w:rPr>
          <w:rFonts w:hint="eastAsia"/>
        </w:rPr>
        <w:t>可以看到，其中</w:t>
      </w:r>
      <w:r>
        <w:rPr>
          <w:rFonts w:hint="eastAsia"/>
        </w:rPr>
        <w:t>driver_modules</w:t>
      </w:r>
      <w:r>
        <w:rPr>
          <w:rFonts w:hint="eastAsia"/>
        </w:rPr>
        <w:t>为一个</w:t>
      </w:r>
      <w:r>
        <w:rPr>
          <w:rFonts w:hint="eastAsia"/>
        </w:rPr>
        <w:t>Map</w:t>
      </w:r>
      <w:r>
        <w:rPr>
          <w:rFonts w:hint="eastAsia"/>
        </w:rPr>
        <w:t>类，其关键字为模块的名称，类型为</w:t>
      </w:r>
      <w:r>
        <w:rPr>
          <w:rFonts w:hint="eastAsia"/>
        </w:rPr>
        <w:t>String</w:t>
      </w:r>
      <w:r>
        <w:rPr>
          <w:rFonts w:hint="eastAsia"/>
        </w:rPr>
        <w:t>，对应的值为实现了</w:t>
      </w:r>
      <w:r>
        <w:rPr>
          <w:rFonts w:hint="eastAsia"/>
        </w:rPr>
        <w:t>USBSystemDriverModule Trait</w:t>
      </w:r>
      <w:r>
        <w:rPr>
          <w:rFonts w:hint="eastAsia"/>
        </w:rPr>
        <w:t>的实例，而</w:t>
      </w:r>
      <w:r>
        <w:rPr>
          <w:rFonts w:hint="eastAsia"/>
        </w:rPr>
        <w:t>functional_interface</w:t>
      </w:r>
      <w:r>
        <w:rPr>
          <w:rFonts w:hint="eastAsia"/>
        </w:rPr>
        <w:t>为由驱动模块所创建的驱动设备实例，同样的由</w:t>
      </w:r>
      <w:r>
        <w:rPr>
          <w:rFonts w:hint="eastAsia"/>
        </w:rPr>
        <w:t>Map</w:t>
      </w:r>
      <w:r>
        <w:rPr>
          <w:rFonts w:hint="eastAsia"/>
        </w:rPr>
        <w:t>结构组织，键为创建该组驱动设备的模块名，值为一个</w:t>
      </w:r>
      <w:r>
        <w:rPr>
          <w:rFonts w:hint="eastAsia"/>
        </w:rPr>
        <w:t xml:space="preserve"> Vec </w:t>
      </w:r>
      <w:r>
        <w:rPr>
          <w:rFonts w:hint="eastAsia"/>
        </w:rPr>
        <w:t>类型的可变长数组，其内包含了对应模块所创建的所有实例。驱动设备创建时，会同步的创建一个引用了该驱动设备的，包含了其内部驱动逻辑的</w:t>
      </w:r>
      <w:r>
        <w:rPr>
          <w:rFonts w:hint="eastAsia"/>
        </w:rPr>
        <w:t>Future</w:t>
      </w:r>
      <w:r>
        <w:rPr>
          <w:rFonts w:hint="eastAsia"/>
        </w:rPr>
        <w:t>，并将该</w:t>
      </w:r>
      <w:r>
        <w:rPr>
          <w:rFonts w:hint="eastAsia"/>
        </w:rPr>
        <w:t>Future</w:t>
      </w:r>
      <w:r>
        <w:rPr>
          <w:rFonts w:hint="eastAsia"/>
        </w:rPr>
        <w:t>提交至</w:t>
      </w:r>
      <w:r>
        <w:rPr>
          <w:rFonts w:hint="eastAsia"/>
        </w:rPr>
        <w:t>dynamic_join_array</w:t>
      </w:r>
      <w:r>
        <w:rPr>
          <w:rFonts w:hint="eastAsia"/>
        </w:rPr>
        <w:t>，即一个可变长的</w:t>
      </w:r>
      <w:r>
        <w:rPr>
          <w:rFonts w:hint="eastAsia"/>
        </w:rPr>
        <w:t>Future</w:t>
      </w:r>
      <w:r>
        <w:rPr>
          <w:rFonts w:hint="eastAsia"/>
        </w:rPr>
        <w:t>任务池。</w:t>
      </w:r>
    </w:p>
    <w:p w14:paraId="00A0DE4B" w14:textId="77777777" w:rsidR="00E22E49" w:rsidRDefault="001C34A4">
      <w:pPr>
        <w:pStyle w:val="Heading3"/>
        <w:rPr>
          <w:lang w:val="en-US"/>
        </w:rPr>
      </w:pPr>
      <w:bookmarkStart w:id="66" w:name="_Toc1847"/>
      <w:r>
        <w:rPr>
          <w:rFonts w:hint="eastAsia"/>
          <w:lang w:val="en-US"/>
        </w:rPr>
        <w:t>核心思想：结构化并发调度</w:t>
      </w:r>
      <w:bookmarkEnd w:id="66"/>
    </w:p>
    <w:p w14:paraId="00A0DE4C" w14:textId="77777777" w:rsidR="00E22E49" w:rsidRDefault="001C34A4">
      <w:pPr>
        <w:pStyle w:val="a"/>
        <w:ind w:firstLine="480"/>
      </w:pPr>
      <w:r>
        <w:rPr>
          <w:rFonts w:hint="eastAsia"/>
        </w:rPr>
        <w:t>结构化并发调度，在</w:t>
      </w:r>
      <w:r>
        <w:rPr>
          <w:rFonts w:hint="eastAsia"/>
        </w:rPr>
        <w:t>Rust</w:t>
      </w:r>
      <w:r>
        <w:rPr>
          <w:rFonts w:hint="eastAsia"/>
        </w:rPr>
        <w:t>编程实践中，是一种将异步代码块组织为状态机的编程思想。在</w:t>
      </w:r>
      <w:r>
        <w:rPr>
          <w:rFonts w:hint="eastAsia"/>
        </w:rPr>
        <w:t>Rust</w:t>
      </w:r>
      <w:r>
        <w:rPr>
          <w:rFonts w:hint="eastAsia"/>
        </w:rPr>
        <w:t>中，异步代码块被封装为</w:t>
      </w:r>
      <w:r>
        <w:rPr>
          <w:rFonts w:hint="eastAsia"/>
        </w:rPr>
        <w:t>Future</w:t>
      </w:r>
      <w:r>
        <w:rPr>
          <w:rFonts w:hint="eastAsia"/>
        </w:rPr>
        <w:t>，</w:t>
      </w:r>
      <w:r>
        <w:rPr>
          <w:rFonts w:hint="eastAsia"/>
        </w:rPr>
        <w:t>Future</w:t>
      </w:r>
      <w:r>
        <w:rPr>
          <w:rFonts w:hint="eastAsia"/>
        </w:rPr>
        <w:lastRenderedPageBreak/>
        <w:t>并不会主动的运行自身，而是需要由外部的</w:t>
      </w:r>
      <w:r>
        <w:rPr>
          <w:rFonts w:hint="eastAsia"/>
        </w:rPr>
        <w:t>Future</w:t>
      </w:r>
      <w:r>
        <w:rPr>
          <w:rFonts w:hint="eastAsia"/>
        </w:rPr>
        <w:t>进行推动运行。因此，将</w:t>
      </w:r>
      <w:r>
        <w:rPr>
          <w:rFonts w:hint="eastAsia"/>
        </w:rPr>
        <w:t>Future</w:t>
      </w:r>
      <w:r>
        <w:rPr>
          <w:rFonts w:hint="eastAsia"/>
        </w:rPr>
        <w:t>逐层嵌套，就可以创建出一个分层运行的状态机。这部分通常是由</w:t>
      </w:r>
      <w:r>
        <w:rPr>
          <w:rFonts w:hint="eastAsia"/>
        </w:rPr>
        <w:t>join!</w:t>
      </w:r>
      <w:r>
        <w:rPr>
          <w:rFonts w:hint="eastAsia"/>
        </w:rPr>
        <w:t>宏实现的，但是对于运行时</w:t>
      </w:r>
      <w:r>
        <w:rPr>
          <w:rFonts w:hint="eastAsia"/>
        </w:rPr>
        <w:t>Future</w:t>
      </w:r>
      <w:r>
        <w:rPr>
          <w:rFonts w:hint="eastAsia"/>
        </w:rPr>
        <w:t>数量可变的任务池来说，编译期固定了参数个数的</w:t>
      </w:r>
      <w:r>
        <w:rPr>
          <w:rFonts w:hint="eastAsia"/>
        </w:rPr>
        <w:t>join!</w:t>
      </w:r>
      <w:r>
        <w:rPr>
          <w:rFonts w:hint="eastAsia"/>
        </w:rPr>
        <w:t>宏并不适用，因</w:t>
      </w:r>
      <w:r>
        <w:rPr>
          <w:rFonts w:hint="eastAsia"/>
        </w:rPr>
        <w:t>此</w:t>
      </w:r>
      <w:r>
        <w:rPr>
          <w:rFonts w:hint="eastAsia"/>
        </w:rPr>
        <w:t>自行编写了</w:t>
      </w:r>
      <w:r>
        <w:rPr>
          <w:rFonts w:hint="eastAsia"/>
        </w:rPr>
        <w:t>DynamicJoinArray</w:t>
      </w:r>
      <w:r>
        <w:rPr>
          <w:rFonts w:hint="eastAsia"/>
        </w:rPr>
        <w:t>任务池，其核心逻辑如下：</w:t>
      </w:r>
      <w:r>
        <w:rPr>
          <w:rFonts w:hint="eastAsia"/>
        </w:rPr>
        <w:br/>
        <w:t>pub struct DynamicJoinArray {</w:t>
      </w:r>
    </w:p>
    <w:p w14:paraId="00A0DE4D" w14:textId="77777777" w:rsidR="00E22E49" w:rsidRDefault="001C34A4">
      <w:pPr>
        <w:pStyle w:val="a"/>
        <w:ind w:firstLine="480"/>
      </w:pPr>
      <w:r>
        <w:rPr>
          <w:rFonts w:hint="eastAsia"/>
        </w:rPr>
        <w:t xml:space="preserve">    job_queue: RwLock&lt;BTreeMap&lt;usize,</w:t>
      </w:r>
      <w:r>
        <w:t>BoxFuture&lt;()&gt;</w:t>
      </w:r>
      <w:r>
        <w:rPr>
          <w:rFonts w:hint="eastAsia"/>
        </w:rPr>
        <w:t>&gt;&gt;,</w:t>
      </w:r>
    </w:p>
    <w:p w14:paraId="00A0DE4E" w14:textId="77777777" w:rsidR="00E22E49" w:rsidRDefault="001C34A4">
      <w:pPr>
        <w:pStyle w:val="a"/>
        <w:ind w:firstLine="480"/>
      </w:pPr>
      <w:r>
        <w:rPr>
          <w:rFonts w:hint="eastAsia"/>
        </w:rPr>
        <w:t xml:space="preserve">    cycle_counter: RwLock&lt;usize&gt;,</w:t>
      </w:r>
    </w:p>
    <w:p w14:paraId="00A0DE4F" w14:textId="77777777" w:rsidR="00E22E49" w:rsidRDefault="001C34A4">
      <w:pPr>
        <w:pStyle w:val="a"/>
        <w:ind w:firstLine="480"/>
      </w:pPr>
      <w:r>
        <w:rPr>
          <w:rFonts w:hint="eastAsia"/>
        </w:rPr>
        <w:t>}</w:t>
      </w:r>
    </w:p>
    <w:p w14:paraId="00A0DE50" w14:textId="77777777" w:rsidR="00E22E49" w:rsidRDefault="001C34A4">
      <w:pPr>
        <w:pStyle w:val="a"/>
        <w:ind w:firstLine="480"/>
      </w:pPr>
      <w:r>
        <w:t>impl&lt;'a&gt; Future for DynamicJoinArrayFuture&lt;'a&gt; {</w:t>
      </w:r>
    </w:p>
    <w:p w14:paraId="00A0DE51" w14:textId="77777777" w:rsidR="00E22E49" w:rsidRDefault="001C34A4">
      <w:pPr>
        <w:pStyle w:val="a"/>
        <w:ind w:firstLine="480"/>
      </w:pPr>
      <w:r>
        <w:t xml:space="preserve">    type Output = ();</w:t>
      </w:r>
    </w:p>
    <w:p w14:paraId="00A0DE52" w14:textId="77777777" w:rsidR="00E22E49" w:rsidRDefault="001C34A4">
      <w:pPr>
        <w:pStyle w:val="a"/>
        <w:ind w:firstLine="480"/>
      </w:pPr>
      <w:r>
        <w:t xml:space="preserve">    fn poll&lt;'b&gt;(</w:t>
      </w:r>
    </w:p>
    <w:p w14:paraId="00A0DE53" w14:textId="77777777" w:rsidR="00E22E49" w:rsidRDefault="001C34A4">
      <w:pPr>
        <w:pStyle w:val="a"/>
        <w:ind w:firstLine="480"/>
      </w:pPr>
      <w:r>
        <w:t xml:space="preserve">        self: core::pin::Pin&lt;&amp;'b mut Self&gt;,</w:t>
      </w:r>
    </w:p>
    <w:p w14:paraId="00A0DE54" w14:textId="77777777" w:rsidR="00E22E49" w:rsidRDefault="001C34A4">
      <w:pPr>
        <w:pStyle w:val="a"/>
        <w:ind w:firstLine="480"/>
      </w:pPr>
      <w:r>
        <w:t xml:space="preserve">        cx: &amp;mut core::task::Context&lt;'_&gt;,</w:t>
      </w:r>
    </w:p>
    <w:p w14:paraId="00A0DE55" w14:textId="77777777" w:rsidR="00E22E49" w:rsidRDefault="001C34A4">
      <w:pPr>
        <w:pStyle w:val="a"/>
        <w:ind w:firstLine="480"/>
      </w:pPr>
      <w:r>
        <w:t xml:space="preserve">    ) -&gt; core::task::Poll&lt;Self::Output&gt; {</w:t>
      </w:r>
    </w:p>
    <w:p w14:paraId="00A0DE56" w14:textId="77777777" w:rsidR="00E22E49" w:rsidRDefault="001C34A4">
      <w:pPr>
        <w:pStyle w:val="a"/>
        <w:ind w:firstLine="480"/>
      </w:pPr>
      <w:r>
        <w:t xml:space="preserve">        let this = unsafe { self.get_unchecked_mut() };</w:t>
      </w:r>
    </w:p>
    <w:p w14:paraId="00A0DE57" w14:textId="77777777" w:rsidR="00E22E49" w:rsidRDefault="001C34A4">
      <w:pPr>
        <w:pStyle w:val="a"/>
        <w:ind w:firstLine="480"/>
      </w:pPr>
      <w:r>
        <w:t xml:space="preserve">        match this.ref_to_array.job_queue.try_write() {</w:t>
      </w:r>
    </w:p>
    <w:p w14:paraId="00A0DE58" w14:textId="77777777" w:rsidR="00E22E49" w:rsidRDefault="001C34A4">
      <w:pPr>
        <w:pStyle w:val="a"/>
        <w:ind w:firstLine="480"/>
      </w:pPr>
      <w:r>
        <w:t xml:space="preserve">            Some(mut queue_ref) =&gt; {</w:t>
      </w:r>
    </w:p>
    <w:p w14:paraId="00A0DE59" w14:textId="77777777" w:rsidR="00E22E49" w:rsidRDefault="001C34A4">
      <w:pPr>
        <w:pStyle w:val="a"/>
        <w:ind w:firstLine="480"/>
      </w:pPr>
      <w:r>
        <w:t xml:space="preserve">                let to_drop = queue_ref</w:t>
      </w:r>
    </w:p>
    <w:p w14:paraId="00A0DE5A" w14:textId="77777777" w:rsidR="00E22E49" w:rsidRDefault="001C34A4">
      <w:pPr>
        <w:pStyle w:val="a"/>
        <w:ind w:firstLine="480"/>
      </w:pPr>
      <w:r>
        <w:t xml:space="preserve">                    .iter_mut()</w:t>
      </w:r>
    </w:p>
    <w:p w14:paraId="00A0DE5B" w14:textId="77777777" w:rsidR="00E22E49" w:rsidRDefault="001C34A4">
      <w:pPr>
        <w:pStyle w:val="a"/>
        <w:ind w:firstLine="480"/>
      </w:pPr>
      <w:r>
        <w:t xml:space="preserve">                    .filter_map(</w:t>
      </w:r>
    </w:p>
    <w:p w14:paraId="00A0DE5C" w14:textId="77777777" w:rsidR="00E22E49" w:rsidRDefault="001C34A4">
      <w:pPr>
        <w:pStyle w:val="a"/>
        <w:ind w:firstLine="480"/>
      </w:pPr>
      <w:r>
        <w:lastRenderedPageBreak/>
        <w:t xml:space="preserve">                        |(id, job)| match unsafe { Pin::new_unchecked(job).poll(cx) } {</w:t>
      </w:r>
    </w:p>
    <w:p w14:paraId="00A0DE5D" w14:textId="77777777" w:rsidR="00E22E49" w:rsidRDefault="001C34A4">
      <w:pPr>
        <w:pStyle w:val="a"/>
        <w:ind w:firstLine="480"/>
      </w:pPr>
      <w:r>
        <w:t xml:space="preserve">                            core::task::Poll::Ready(_) =&gt; Some(id.clone()),</w:t>
      </w:r>
    </w:p>
    <w:p w14:paraId="00A0DE5E" w14:textId="77777777" w:rsidR="00E22E49" w:rsidRDefault="001C34A4">
      <w:pPr>
        <w:pStyle w:val="a"/>
        <w:ind w:firstLine="480"/>
      </w:pPr>
      <w:r>
        <w:t xml:space="preserve">                            core::task::Poll::Pending =&gt; None,</w:t>
      </w:r>
    </w:p>
    <w:p w14:paraId="00A0DE5F" w14:textId="77777777" w:rsidR="00E22E49" w:rsidRDefault="001C34A4">
      <w:pPr>
        <w:pStyle w:val="a"/>
        <w:ind w:firstLine="480"/>
      </w:pPr>
      <w:r>
        <w:t xml:space="preserve">                        },</w:t>
      </w:r>
    </w:p>
    <w:p w14:paraId="00A0DE60" w14:textId="77777777" w:rsidR="00E22E49" w:rsidRDefault="001C34A4">
      <w:pPr>
        <w:pStyle w:val="a"/>
        <w:ind w:firstLine="480"/>
      </w:pPr>
      <w:r>
        <w:t xml:space="preserve">                    )</w:t>
      </w:r>
    </w:p>
    <w:p w14:paraId="00A0DE61" w14:textId="77777777" w:rsidR="00E22E49" w:rsidRDefault="001C34A4">
      <w:pPr>
        <w:pStyle w:val="a"/>
        <w:ind w:firstLine="480"/>
      </w:pPr>
      <w:r>
        <w:t xml:space="preserve">                    .collect::&lt;Vec&lt;_&gt;&gt;();</w:t>
      </w:r>
    </w:p>
    <w:p w14:paraId="00A0DE62" w14:textId="77777777" w:rsidR="00E22E49" w:rsidRDefault="001C34A4">
      <w:pPr>
        <w:pStyle w:val="a"/>
        <w:ind w:firstLine="480"/>
      </w:pPr>
      <w:r>
        <w:t xml:space="preserve">                if !to_drop.is_empty() {</w:t>
      </w:r>
    </w:p>
    <w:p w14:paraId="00A0DE63" w14:textId="77777777" w:rsidR="00E22E49" w:rsidRDefault="001C34A4">
      <w:pPr>
        <w:pStyle w:val="a"/>
        <w:ind w:firstLine="480"/>
      </w:pPr>
      <w:r>
        <w:t xml:space="preserve">                    to_drop.iter().for_each(|to_drop_e| {</w:t>
      </w:r>
    </w:p>
    <w:p w14:paraId="00A0DE64" w14:textId="77777777" w:rsidR="00E22E49" w:rsidRDefault="001C34A4">
      <w:pPr>
        <w:pStyle w:val="a"/>
        <w:ind w:firstLine="480"/>
      </w:pPr>
      <w:r>
        <w:t xml:space="preserve">                        queue_ref.remove(to_drop_e);</w:t>
      </w:r>
    </w:p>
    <w:p w14:paraId="00A0DE65" w14:textId="77777777" w:rsidR="00E22E49" w:rsidRDefault="001C34A4">
      <w:pPr>
        <w:pStyle w:val="a"/>
        <w:ind w:firstLine="480"/>
      </w:pPr>
      <w:r>
        <w:t xml:space="preserve">                    });</w:t>
      </w:r>
    </w:p>
    <w:p w14:paraId="00A0DE66" w14:textId="77777777" w:rsidR="00E22E49" w:rsidRDefault="001C34A4">
      <w:pPr>
        <w:pStyle w:val="a"/>
        <w:ind w:firstLine="480"/>
      </w:pPr>
      <w:r>
        <w:t xml:space="preserve">                }</w:t>
      </w:r>
    </w:p>
    <w:p w14:paraId="00A0DE67" w14:textId="77777777" w:rsidR="00E22E49" w:rsidRDefault="001C34A4">
      <w:pPr>
        <w:pStyle w:val="a"/>
        <w:ind w:firstLine="480"/>
      </w:pPr>
      <w:r>
        <w:t xml:space="preserve">            }</w:t>
      </w:r>
    </w:p>
    <w:p w14:paraId="00A0DE68" w14:textId="77777777" w:rsidR="00E22E49" w:rsidRDefault="001C34A4">
      <w:pPr>
        <w:pStyle w:val="a"/>
        <w:ind w:firstLine="480"/>
      </w:pPr>
      <w:r>
        <w:t xml:space="preserve">            None =&gt; {}</w:t>
      </w:r>
    </w:p>
    <w:p w14:paraId="00A0DE69" w14:textId="77777777" w:rsidR="00E22E49" w:rsidRDefault="001C34A4">
      <w:pPr>
        <w:pStyle w:val="a"/>
        <w:ind w:firstLine="480"/>
      </w:pPr>
      <w:r>
        <w:t xml:space="preserve">        }</w:t>
      </w:r>
    </w:p>
    <w:p w14:paraId="00A0DE6A" w14:textId="77777777" w:rsidR="00E22E49" w:rsidRDefault="001C34A4">
      <w:pPr>
        <w:pStyle w:val="a"/>
        <w:ind w:firstLine="480"/>
      </w:pPr>
      <w:r>
        <w:t xml:space="preserve">        Poll::Pending</w:t>
      </w:r>
    </w:p>
    <w:p w14:paraId="00A0DE6B" w14:textId="77777777" w:rsidR="00E22E49" w:rsidRDefault="001C34A4">
      <w:pPr>
        <w:pStyle w:val="a"/>
        <w:ind w:firstLine="480"/>
      </w:pPr>
      <w:r>
        <w:t xml:space="preserve">    }</w:t>
      </w:r>
    </w:p>
    <w:p w14:paraId="00A0DE6C" w14:textId="77777777" w:rsidR="00E22E49" w:rsidRDefault="001C34A4">
      <w:pPr>
        <w:pStyle w:val="a"/>
        <w:ind w:firstLine="480"/>
      </w:pPr>
      <w:r>
        <w:t>}</w:t>
      </w:r>
    </w:p>
    <w:p w14:paraId="00A0DE6D" w14:textId="77777777" w:rsidR="00E22E49" w:rsidRDefault="001C34A4">
      <w:pPr>
        <w:pStyle w:val="a"/>
        <w:ind w:firstLine="480"/>
      </w:pPr>
      <w:r>
        <w:rPr>
          <w:rFonts w:hint="eastAsia"/>
        </w:rPr>
        <w:t>其中，</w:t>
      </w:r>
      <w:r>
        <w:rPr>
          <w:rFonts w:hint="eastAsia"/>
        </w:rPr>
        <w:t>poll</w:t>
      </w:r>
      <w:r>
        <w:rPr>
          <w:rFonts w:hint="eastAsia"/>
        </w:rPr>
        <w:t>方法即为该任务池所对应的</w:t>
      </w:r>
      <w:r>
        <w:rPr>
          <w:rFonts w:hint="eastAsia"/>
        </w:rPr>
        <w:t>Future</w:t>
      </w:r>
      <w:r>
        <w:rPr>
          <w:rFonts w:hint="eastAsia"/>
        </w:rPr>
        <w:t>在每次被从</w:t>
      </w:r>
      <w:r>
        <w:rPr>
          <w:rFonts w:hint="eastAsia"/>
        </w:rPr>
        <w:t>poll</w:t>
      </w:r>
      <w:r>
        <w:rPr>
          <w:rFonts w:hint="eastAsia"/>
        </w:rPr>
        <w:t>时所进行的任务，其逻辑可描述为：对于内部的每个</w:t>
      </w:r>
      <w:r>
        <w:rPr>
          <w:rFonts w:hint="eastAsia"/>
        </w:rPr>
        <w:t>Future</w:t>
      </w:r>
      <w:r>
        <w:rPr>
          <w:rFonts w:hint="eastAsia"/>
        </w:rPr>
        <w:t>，将其上下文</w:t>
      </w:r>
      <w:r>
        <w:rPr>
          <w:rFonts w:hint="eastAsia"/>
        </w:rPr>
        <w:lastRenderedPageBreak/>
        <w:t>暂时保存到本地栈上，然后执行该</w:t>
      </w:r>
      <w:r>
        <w:rPr>
          <w:rFonts w:hint="eastAsia"/>
        </w:rPr>
        <w:t>Future</w:t>
      </w:r>
      <w:r>
        <w:rPr>
          <w:rFonts w:hint="eastAsia"/>
        </w:rPr>
        <w:t>的逻辑。若该</w:t>
      </w:r>
      <w:r>
        <w:rPr>
          <w:rFonts w:hint="eastAsia"/>
        </w:rPr>
        <w:t>Future</w:t>
      </w:r>
      <w:r>
        <w:rPr>
          <w:rFonts w:hint="eastAsia"/>
        </w:rPr>
        <w:t>返回值为</w:t>
      </w:r>
      <w:r>
        <w:rPr>
          <w:rFonts w:hint="eastAsia"/>
        </w:rPr>
        <w:t>Poll::Pending</w:t>
      </w:r>
      <w:r>
        <w:rPr>
          <w:rFonts w:hint="eastAsia"/>
        </w:rPr>
        <w:t>，则将其放回调度队列等待下次的</w:t>
      </w:r>
      <w:r>
        <w:rPr>
          <w:rFonts w:hint="eastAsia"/>
        </w:rPr>
        <w:t>poll</w:t>
      </w:r>
      <w:r>
        <w:rPr>
          <w:rFonts w:hint="eastAsia"/>
        </w:rPr>
        <w:t>，否则将其从调度队列中删除。在对当前调度队列中的所有任务完成一次</w:t>
      </w:r>
      <w:r>
        <w:rPr>
          <w:rFonts w:hint="eastAsia"/>
        </w:rPr>
        <w:t>poll</w:t>
      </w:r>
      <w:r>
        <w:rPr>
          <w:rFonts w:hint="eastAsia"/>
        </w:rPr>
        <w:t>后返回</w:t>
      </w:r>
      <w:r>
        <w:rPr>
          <w:rFonts w:hint="eastAsia"/>
        </w:rPr>
        <w:t>P</w:t>
      </w:r>
      <w:r>
        <w:t>oll::Pending</w:t>
      </w:r>
      <w:r>
        <w:rPr>
          <w:rFonts w:hint="eastAsia"/>
        </w:rPr>
        <w:t>。</w:t>
      </w:r>
    </w:p>
    <w:p w14:paraId="00A0DE6E" w14:textId="77777777" w:rsidR="00E22E49" w:rsidRDefault="001C34A4">
      <w:pPr>
        <w:pStyle w:val="a"/>
        <w:ind w:firstLine="480"/>
      </w:pPr>
      <w:r>
        <w:rPr>
          <w:rFonts w:hint="eastAsia"/>
        </w:rPr>
        <w:t>对于这样的代码组织方式，不难看出对于最外层的</w:t>
      </w:r>
      <w:r>
        <w:rPr>
          <w:rFonts w:hint="eastAsia"/>
        </w:rPr>
        <w:t>Future</w:t>
      </w:r>
      <w:r>
        <w:rPr>
          <w:rFonts w:hint="eastAsia"/>
        </w:rPr>
        <w:t>，依然以非异步编程的方式去定期的调用最外层的</w:t>
      </w:r>
      <w:r>
        <w:rPr>
          <w:rFonts w:hint="eastAsia"/>
        </w:rPr>
        <w:t>poll</w:t>
      </w:r>
      <w:r>
        <w:rPr>
          <w:rFonts w:hint="eastAsia"/>
        </w:rPr>
        <w:t>方法。虽然在最外侧看来，整体依然处于阻塞运行的状态，但是程序内部却实现了无异步调度器的上下文任务切换。</w:t>
      </w:r>
    </w:p>
    <w:p w14:paraId="00A0DE6F" w14:textId="77777777" w:rsidR="00E22E49" w:rsidRDefault="001C34A4">
      <w:pPr>
        <w:pStyle w:val="Heading2"/>
        <w:spacing w:before="156"/>
        <w:rPr>
          <w:lang w:val="en-US"/>
        </w:rPr>
      </w:pPr>
      <w:bookmarkStart w:id="67" w:name="_Toc943"/>
      <w:r>
        <w:rPr>
          <w:rFonts w:hint="eastAsia"/>
          <w:lang w:val="en-US"/>
        </w:rPr>
        <w:t>USB</w:t>
      </w:r>
      <w:r>
        <w:rPr>
          <w:rFonts w:hint="eastAsia"/>
          <w:lang w:val="en-US"/>
        </w:rPr>
        <w:t>描述符解析系统的实现</w:t>
      </w:r>
      <w:bookmarkEnd w:id="67"/>
    </w:p>
    <w:p w14:paraId="00A0DE70" w14:textId="77777777" w:rsidR="00E22E49" w:rsidRDefault="001C34A4">
      <w:pPr>
        <w:pStyle w:val="Heading3"/>
        <w:rPr>
          <w:lang w:val="en-US"/>
        </w:rPr>
      </w:pPr>
      <w:bookmarkStart w:id="68" w:name="_Toc14091"/>
      <w:r>
        <w:rPr>
          <w:rFonts w:hint="eastAsia"/>
          <w:lang w:val="en-US"/>
        </w:rPr>
        <w:t>USB</w:t>
      </w:r>
      <w:r>
        <w:rPr>
          <w:rFonts w:hint="eastAsia"/>
          <w:lang w:val="en-US"/>
        </w:rPr>
        <w:t>描述符的数据流</w:t>
      </w:r>
      <w:bookmarkEnd w:id="68"/>
    </w:p>
    <w:p w14:paraId="00A0DE71" w14:textId="2FCB412D" w:rsidR="00E22E49" w:rsidRDefault="003360FE">
      <w:pPr>
        <w:pStyle w:val="a"/>
        <w:ind w:firstLine="480"/>
      </w:pPr>
      <w:r>
        <w:t>USB</w:t>
      </w:r>
      <w:r>
        <w:t>描述符在逻辑上组织为具有特定拓扑的树状结构（描述符树）。传输时，描述符按特定顺序以字节流传递。字节流起始部分为描述符树前序遍历序列，后接厂商自定义描述符。如图</w:t>
      </w:r>
      <w:r>
        <w:t>4.4</w:t>
      </w:r>
      <w:r>
        <w:t>所示，每个</w:t>
      </w:r>
      <w:r>
        <w:t>USB</w:t>
      </w:r>
      <w:r>
        <w:t>描述符起始处包含两个定长字段：长度和类型。</w:t>
      </w:r>
    </w:p>
    <w:p w14:paraId="00A0DE72" w14:textId="77777777" w:rsidR="00E22E49" w:rsidRDefault="001C34A4">
      <w:pPr>
        <w:widowControl/>
        <w:jc w:val="center"/>
        <w:rPr>
          <w:rFonts w:ascii="SimSun" w:hAnsi="SimSun" w:cs="SimSun"/>
          <w:kern w:val="0"/>
          <w:sz w:val="24"/>
          <w:szCs w:val="24"/>
          <w:lang w:bidi="ar"/>
        </w:rPr>
      </w:pPr>
      <w:r>
        <w:rPr>
          <w:rFonts w:ascii="SimSun" w:hAnsi="SimSun" w:cs="SimSun"/>
          <w:noProof/>
          <w:kern w:val="0"/>
          <w:sz w:val="24"/>
          <w:szCs w:val="24"/>
        </w:rPr>
        <w:drawing>
          <wp:inline distT="0" distB="0" distL="114300" distR="114300" wp14:anchorId="00A0DF30" wp14:editId="00A0DF31">
            <wp:extent cx="5464810" cy="1407160"/>
            <wp:effectExtent l="0" t="0" r="2540" b="2540"/>
            <wp:docPr id="2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IMG_256"/>
                    <pic:cNvPicPr>
                      <a:picLocks noChangeAspect="1"/>
                    </pic:cNvPicPr>
                  </pic:nvPicPr>
                  <pic:blipFill>
                    <a:blip r:embed="rId27"/>
                    <a:stretch>
                      <a:fillRect/>
                    </a:stretch>
                  </pic:blipFill>
                  <pic:spPr>
                    <a:xfrm>
                      <a:off x="0" y="0"/>
                      <a:ext cx="5464810" cy="1407160"/>
                    </a:xfrm>
                    <a:prstGeom prst="rect">
                      <a:avLst/>
                    </a:prstGeom>
                    <a:noFill/>
                    <a:ln w="9525">
                      <a:noFill/>
                    </a:ln>
                  </pic:spPr>
                </pic:pic>
              </a:graphicData>
            </a:graphic>
          </wp:inline>
        </w:drawing>
      </w:r>
    </w:p>
    <w:p w14:paraId="00A0DE73" w14:textId="77777777" w:rsidR="00E22E49" w:rsidRDefault="001C34A4">
      <w:pPr>
        <w:pStyle w:val="Caption"/>
        <w:keepNext w:val="0"/>
        <w:keepLines w:val="0"/>
        <w:widowControl/>
        <w:rPr>
          <w:rFonts w:cs="SimSun"/>
          <w:kern w:val="0"/>
          <w:sz w:val="24"/>
          <w:szCs w:val="24"/>
          <w:lang w:bidi="ar"/>
        </w:rP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USB</w:t>
      </w:r>
      <w:r>
        <w:rPr>
          <w:rFonts w:hint="eastAsia"/>
        </w:rPr>
        <w:t>描述符字节流</w:t>
      </w:r>
    </w:p>
    <w:p w14:paraId="00A0DE74" w14:textId="77777777" w:rsidR="00E22E49" w:rsidRDefault="001C34A4">
      <w:pPr>
        <w:pStyle w:val="a"/>
        <w:ind w:firstLine="480"/>
      </w:pPr>
      <w:r>
        <w:t>特别需要指出的是，在</w:t>
      </w:r>
      <w:r>
        <w:t>USB</w:t>
      </w:r>
      <w:r>
        <w:t>接口描述符的后面，除了包含端点信</w:t>
      </w:r>
      <w:r>
        <w:lastRenderedPageBreak/>
        <w:t>息之外，通常还会附加一些特定于该</w:t>
      </w:r>
      <w:r>
        <w:t>USB</w:t>
      </w:r>
      <w:r>
        <w:t>接口描述符所对应的</w:t>
      </w:r>
      <w:r>
        <w:t>USB</w:t>
      </w:r>
      <w:r>
        <w:t>协议栈的特殊信息。在一些更为复杂的情形中，接口描述符可能会进行嵌套，从而形成一个更为庞大的</w:t>
      </w:r>
      <w:r>
        <w:t>USB</w:t>
      </w:r>
      <w:r>
        <w:t>功能实例。一个典型的例子就是</w:t>
      </w:r>
      <w:r>
        <w:t>UVC</w:t>
      </w:r>
      <w:r>
        <w:t>协议栈，即</w:t>
      </w:r>
      <w:r>
        <w:t>USB Video Class</w:t>
      </w:r>
      <w:r>
        <w:t>（</w:t>
      </w:r>
      <w:r>
        <w:t>USB</w:t>
      </w:r>
      <w:r>
        <w:t>视频类设备）。</w:t>
      </w:r>
      <w:r>
        <w:rPr>
          <w:rFonts w:hint="eastAsia"/>
        </w:rPr>
        <w:t>其扩展后的描述符树</w:t>
      </w:r>
      <w:r>
        <w:t>结构</w:t>
      </w:r>
      <w:r>
        <w:rPr>
          <w:rFonts w:hint="eastAsia"/>
        </w:rPr>
        <w:t>如</w:t>
      </w:r>
      <w:r>
        <w:t>图</w:t>
      </w:r>
      <w:r>
        <w:t>4.</w:t>
      </w:r>
      <w:r>
        <w:rPr>
          <w:rFonts w:hint="eastAsia"/>
        </w:rPr>
        <w:t>5</w:t>
      </w:r>
      <w:r>
        <w:rPr>
          <w:rFonts w:hint="eastAsia"/>
        </w:rPr>
        <w:t>所示</w:t>
      </w:r>
      <w:r>
        <w:t>。</w:t>
      </w:r>
    </w:p>
    <w:p w14:paraId="00A0DE75" w14:textId="77777777" w:rsidR="00E22E49" w:rsidRDefault="001C34A4">
      <w:pPr>
        <w:widowControl/>
        <w:jc w:val="center"/>
      </w:pPr>
      <w:r>
        <w:rPr>
          <w:rFonts w:ascii="SimSun" w:hAnsi="SimSun" w:cs="SimSun"/>
          <w:noProof/>
          <w:kern w:val="0"/>
          <w:sz w:val="24"/>
          <w:szCs w:val="24"/>
        </w:rPr>
        <w:drawing>
          <wp:inline distT="0" distB="0" distL="114300" distR="114300" wp14:anchorId="00A0DF32" wp14:editId="00A0DF33">
            <wp:extent cx="4549140" cy="4549140"/>
            <wp:effectExtent l="0" t="0" r="3810" b="3810"/>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28"/>
                    <a:stretch>
                      <a:fillRect/>
                    </a:stretch>
                  </pic:blipFill>
                  <pic:spPr>
                    <a:xfrm>
                      <a:off x="0" y="0"/>
                      <a:ext cx="4549140" cy="4549140"/>
                    </a:xfrm>
                    <a:prstGeom prst="rect">
                      <a:avLst/>
                    </a:prstGeom>
                    <a:noFill/>
                    <a:ln w="9525">
                      <a:noFill/>
                    </a:ln>
                  </pic:spPr>
                </pic:pic>
              </a:graphicData>
            </a:graphic>
          </wp:inline>
        </w:drawing>
      </w:r>
    </w:p>
    <w:p w14:paraId="00A0DE76" w14:textId="77777777" w:rsidR="00E22E49" w:rsidRDefault="001C34A4">
      <w:pPr>
        <w:pStyle w:val="Caption"/>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UVC</w:t>
      </w:r>
      <w:r>
        <w:rPr>
          <w:rFonts w:hint="eastAsia"/>
        </w:rPr>
        <w:t>协议栈的描述符拓扑</w:t>
      </w:r>
    </w:p>
    <w:p w14:paraId="00A0DE77" w14:textId="77777777" w:rsidR="00E22E49" w:rsidRDefault="001C34A4">
      <w:pPr>
        <w:pStyle w:val="a"/>
        <w:ind w:firstLine="480"/>
      </w:pPr>
      <w:r>
        <w:rPr>
          <w:rFonts w:hint="eastAsia"/>
        </w:rPr>
        <w:t>其中，接口聚合描述符负责将下层接口聚合为单个</w:t>
      </w:r>
      <w:r>
        <w:rPr>
          <w:rFonts w:hint="eastAsia"/>
        </w:rPr>
        <w:t>USB Function</w:t>
      </w:r>
      <w:r>
        <w:rPr>
          <w:rFonts w:hint="eastAsia"/>
        </w:rPr>
        <w:t>类。</w:t>
      </w:r>
    </w:p>
    <w:p w14:paraId="00A0DE78" w14:textId="77777777" w:rsidR="00E22E49" w:rsidRDefault="001C34A4">
      <w:pPr>
        <w:pStyle w:val="Heading3"/>
        <w:rPr>
          <w:lang w:val="en-US"/>
        </w:rPr>
      </w:pPr>
      <w:bookmarkStart w:id="69" w:name="_Toc4254"/>
      <w:r>
        <w:rPr>
          <w:rFonts w:hint="eastAsia"/>
          <w:lang w:val="en-US"/>
        </w:rPr>
        <w:t>USB</w:t>
      </w:r>
      <w:r>
        <w:rPr>
          <w:rFonts w:hint="eastAsia"/>
          <w:lang w:val="en-US"/>
        </w:rPr>
        <w:t>描述符解析系统的设计</w:t>
      </w:r>
      <w:bookmarkEnd w:id="69"/>
    </w:p>
    <w:p w14:paraId="00A0DE79" w14:textId="77777777" w:rsidR="00E22E49" w:rsidRDefault="001C34A4">
      <w:pPr>
        <w:pStyle w:val="a"/>
        <w:ind w:firstLine="480"/>
      </w:pPr>
      <w:r>
        <w:lastRenderedPageBreak/>
        <w:t>鉴于</w:t>
      </w:r>
      <w:r>
        <w:t>USB</w:t>
      </w:r>
      <w:r>
        <w:t>描述符树在接口层面上的复杂性，以及不同厂商和协议栈之间私有描述符的类型编号可能存在冲突，这就意味着只有在成功解析出接口描述符之后，</w:t>
      </w:r>
      <w:r>
        <w:rPr>
          <w:rFonts w:hint="eastAsia"/>
        </w:rPr>
        <w:t>方</w:t>
      </w:r>
      <w:r>
        <w:t>能明确接下来将会遇到何种格式的描述符子树。因此，为了处理这些复杂性并确保系统的灵活性和可扩展性，有必要提出一套合理</w:t>
      </w:r>
      <w:r>
        <w:rPr>
          <w:rFonts w:hint="eastAsia"/>
        </w:rPr>
        <w:t>，</w:t>
      </w:r>
      <w:r>
        <w:t>高效</w:t>
      </w:r>
      <w:r>
        <w:rPr>
          <w:rFonts w:hint="eastAsia"/>
        </w:rPr>
        <w:t>且可扩展</w:t>
      </w:r>
      <w:r>
        <w:t>的解析流程。</w:t>
      </w:r>
      <w:r>
        <w:t>USB</w:t>
      </w:r>
      <w:r>
        <w:t>描述符解析系统的解析流程如图</w:t>
      </w:r>
      <w:r>
        <w:t>4.</w:t>
      </w:r>
      <w:r>
        <w:rPr>
          <w:rFonts w:hint="eastAsia"/>
        </w:rPr>
        <w:t>6</w:t>
      </w:r>
      <w:r>
        <w:t>所示：</w:t>
      </w:r>
    </w:p>
    <w:p w14:paraId="00A0DE7A" w14:textId="77777777" w:rsidR="00E22E49" w:rsidRDefault="001C34A4">
      <w:pPr>
        <w:widowControl/>
        <w:jc w:val="center"/>
        <w:rPr>
          <w:rFonts w:ascii="SimSun" w:hAnsi="SimSun" w:cs="SimSun"/>
          <w:kern w:val="0"/>
          <w:sz w:val="24"/>
          <w:szCs w:val="24"/>
          <w:lang w:bidi="ar"/>
        </w:rPr>
      </w:pPr>
      <w:r>
        <w:rPr>
          <w:rFonts w:ascii="SimSun" w:hAnsi="SimSun" w:cs="SimSun"/>
          <w:noProof/>
          <w:kern w:val="0"/>
          <w:sz w:val="24"/>
          <w:szCs w:val="24"/>
        </w:rPr>
        <w:lastRenderedPageBreak/>
        <w:drawing>
          <wp:inline distT="0" distB="0" distL="114300" distR="114300" wp14:anchorId="00A0DF34" wp14:editId="00A0DF35">
            <wp:extent cx="5524500" cy="6447155"/>
            <wp:effectExtent l="0" t="0" r="0" b="1079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29"/>
                    <a:stretch>
                      <a:fillRect/>
                    </a:stretch>
                  </pic:blipFill>
                  <pic:spPr>
                    <a:xfrm>
                      <a:off x="0" y="0"/>
                      <a:ext cx="5524500" cy="6447155"/>
                    </a:xfrm>
                    <a:prstGeom prst="rect">
                      <a:avLst/>
                    </a:prstGeom>
                    <a:noFill/>
                    <a:ln w="9525">
                      <a:noFill/>
                    </a:ln>
                  </pic:spPr>
                </pic:pic>
              </a:graphicData>
            </a:graphic>
          </wp:inline>
        </w:drawing>
      </w:r>
    </w:p>
    <w:p w14:paraId="00A0DE7B" w14:textId="77777777" w:rsidR="00E22E49" w:rsidRDefault="001C34A4">
      <w:pPr>
        <w:pStyle w:val="Caption"/>
        <w:keepNext w:val="0"/>
        <w:keepLines w:val="0"/>
        <w:widowControl/>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w:t>
      </w:r>
      <w:r>
        <w:rPr>
          <w:rFonts w:hint="eastAsia"/>
        </w:rPr>
        <w:t>描述符解析系统的流程</w:t>
      </w:r>
    </w:p>
    <w:p w14:paraId="00A0DE7C" w14:textId="77777777" w:rsidR="00E22E49" w:rsidRDefault="001C34A4">
      <w:pPr>
        <w:pStyle w:val="Heading2"/>
        <w:spacing w:before="156"/>
      </w:pPr>
      <w:bookmarkStart w:id="70" w:name="_Toc7966"/>
      <w:r>
        <w:rPr>
          <w:rFonts w:hint="eastAsia"/>
          <w:lang w:val="en-US"/>
        </w:rPr>
        <w:t>本章小结</w:t>
      </w:r>
      <w:bookmarkEnd w:id="70"/>
    </w:p>
    <w:p w14:paraId="00A0DE7D" w14:textId="603E1234" w:rsidR="00E22E49" w:rsidRDefault="001C34A4">
      <w:pPr>
        <w:pStyle w:val="a"/>
        <w:ind w:firstLine="480"/>
      </w:pPr>
      <w:r>
        <w:rPr>
          <w:rFonts w:hint="eastAsia"/>
        </w:rPr>
        <w:t>本章基于</w:t>
      </w:r>
      <w:r>
        <w:rPr>
          <w:rFonts w:hint="eastAsia"/>
        </w:rPr>
        <w:t>Rust</w:t>
      </w:r>
      <w:r>
        <w:rPr>
          <w:rFonts w:hint="eastAsia"/>
        </w:rPr>
        <w:t>语言</w:t>
      </w:r>
      <w:r w:rsidR="002F1899">
        <w:rPr>
          <w:rFonts w:hint="eastAsia"/>
        </w:rPr>
        <w:t>实现驱动子系统</w:t>
      </w:r>
      <w:r>
        <w:rPr>
          <w:rFonts w:hint="eastAsia"/>
        </w:rPr>
        <w:t>核心模块，涵盖主机驱动层、</w:t>
      </w:r>
      <w:r>
        <w:rPr>
          <w:rFonts w:hint="eastAsia"/>
        </w:rPr>
        <w:t>USB</w:t>
      </w:r>
      <w:r>
        <w:rPr>
          <w:rFonts w:hint="eastAsia"/>
        </w:rPr>
        <w:t>驱动层、描述符解析系统与事件总线机制。通过模块化设计，系</w:t>
      </w:r>
      <w:r>
        <w:rPr>
          <w:rFonts w:hint="eastAsia"/>
        </w:rPr>
        <w:lastRenderedPageBreak/>
        <w:t>统被拆分为</w:t>
      </w:r>
      <w:r>
        <w:rPr>
          <w:rFonts w:hint="eastAsia"/>
        </w:rPr>
        <w:t>axusb-host</w:t>
      </w:r>
      <w:r>
        <w:rPr>
          <w:rFonts w:hint="eastAsia"/>
        </w:rPr>
        <w:t>与</w:t>
      </w:r>
      <w:r>
        <w:rPr>
          <w:rFonts w:hint="eastAsia"/>
        </w:rPr>
        <w:t>usb-descriptor-decoder</w:t>
      </w:r>
      <w:r>
        <w:rPr>
          <w:rFonts w:hint="eastAsia"/>
        </w:rPr>
        <w:t>两个程序库，前者负责框架主体，后者负责解析</w:t>
      </w:r>
      <w:r>
        <w:rPr>
          <w:rFonts w:hint="eastAsia"/>
        </w:rPr>
        <w:t>USB</w:t>
      </w:r>
      <w:r>
        <w:rPr>
          <w:rFonts w:hint="eastAsia"/>
        </w:rPr>
        <w:t>描述符树。主机驱动层通过抽象接口来实现不同版本规范主机的管理；</w:t>
      </w:r>
      <w:r>
        <w:rPr>
          <w:rFonts w:hint="eastAsia"/>
        </w:rPr>
        <w:t>USB</w:t>
      </w:r>
      <w:r>
        <w:rPr>
          <w:rFonts w:hint="eastAsia"/>
        </w:rPr>
        <w:t>驱动层采用热拔插模块化设计，依托</w:t>
      </w:r>
      <w:r>
        <w:rPr>
          <w:rFonts w:hint="eastAsia"/>
        </w:rPr>
        <w:t>Trait</w:t>
      </w:r>
      <w:r>
        <w:rPr>
          <w:rFonts w:hint="eastAsia"/>
        </w:rPr>
        <w:t>实现驱动实例的动态加载。</w:t>
      </w:r>
    </w:p>
    <w:p w14:paraId="00A0DE7E" w14:textId="77777777" w:rsidR="00E22E49" w:rsidRDefault="001C34A4">
      <w:r>
        <w:rPr>
          <w:rFonts w:hint="eastAsia"/>
        </w:rPr>
        <w:br w:type="page"/>
      </w:r>
    </w:p>
    <w:p w14:paraId="00A0DE7F" w14:textId="77777777" w:rsidR="00E22E49" w:rsidRDefault="001C34A4">
      <w:pPr>
        <w:pStyle w:val="Heading1"/>
      </w:pPr>
      <w:bookmarkStart w:id="71" w:name="_Toc32612"/>
      <w:r>
        <w:rPr>
          <w:rFonts w:hint="eastAsia"/>
          <w:lang w:val="en-US"/>
        </w:rPr>
        <w:lastRenderedPageBreak/>
        <w:t>系统测试</w:t>
      </w:r>
      <w:bookmarkEnd w:id="71"/>
    </w:p>
    <w:p w14:paraId="00A0DE80" w14:textId="77777777" w:rsidR="00E22E49" w:rsidRDefault="001C34A4">
      <w:pPr>
        <w:pStyle w:val="Heading2"/>
        <w:spacing w:before="156"/>
      </w:pPr>
      <w:bookmarkStart w:id="72" w:name="_Toc29734"/>
      <w:r>
        <w:rPr>
          <w:rFonts w:hint="eastAsia"/>
          <w:lang w:val="en-US"/>
        </w:rPr>
        <w:t>USB</w:t>
      </w:r>
      <w:r>
        <w:rPr>
          <w:rFonts w:hint="eastAsia"/>
          <w:lang w:val="en-US"/>
        </w:rPr>
        <w:t>描述符解析器的软件测试</w:t>
      </w:r>
      <w:bookmarkEnd w:id="72"/>
    </w:p>
    <w:p w14:paraId="00A0DE81" w14:textId="6B7E04D4" w:rsidR="00E22E49" w:rsidRDefault="003360FE">
      <w:pPr>
        <w:pStyle w:val="a"/>
        <w:ind w:firstLine="480"/>
      </w:pPr>
      <w:r>
        <w:rPr>
          <w:rFonts w:hint="eastAsia"/>
        </w:rPr>
        <w:t>使用</w:t>
      </w:r>
      <w:r>
        <w:rPr>
          <w:rFonts w:hint="eastAsia"/>
        </w:rPr>
        <w:t>Rust</w:t>
      </w:r>
      <w:r>
        <w:rPr>
          <w:rFonts w:hint="eastAsia"/>
        </w:rPr>
        <w:t>内置测试框架对</w:t>
      </w:r>
      <w:r>
        <w:rPr>
          <w:rFonts w:hint="eastAsia"/>
        </w:rPr>
        <w:t>USB</w:t>
      </w:r>
      <w:r>
        <w:rPr>
          <w:rFonts w:hint="eastAsia"/>
        </w:rPr>
        <w:t>描述符解析器进行单元测试，部分代码如下：</w:t>
      </w:r>
    </w:p>
    <w:p w14:paraId="00A0DE82" w14:textId="77777777" w:rsidR="00E22E49" w:rsidRDefault="001C34A4">
      <w:pPr>
        <w:pStyle w:val="a"/>
        <w:ind w:firstLine="480"/>
      </w:pPr>
      <w:r>
        <w:t>#[cfg(test)]</w:t>
      </w:r>
    </w:p>
    <w:p w14:paraId="00A0DE83" w14:textId="77777777" w:rsidR="00E22E49" w:rsidRDefault="001C34A4">
      <w:pPr>
        <w:pStyle w:val="a"/>
        <w:ind w:firstLine="480"/>
      </w:pPr>
      <w:r>
        <w:t>mod test {</w:t>
      </w:r>
    </w:p>
    <w:p w14:paraId="00A0DE84" w14:textId="77777777" w:rsidR="00E22E49" w:rsidRDefault="001C34A4">
      <w:pPr>
        <w:pStyle w:val="a"/>
        <w:ind w:firstLine="480"/>
      </w:pPr>
      <w:r>
        <w:t xml:space="preserve">    #[test]</w:t>
      </w:r>
    </w:p>
    <w:p w14:paraId="00A0DE85" w14:textId="77777777" w:rsidR="00E22E49" w:rsidRDefault="001C34A4">
      <w:pPr>
        <w:pStyle w:val="a"/>
        <w:ind w:firstLine="480"/>
      </w:pPr>
      <w:r>
        <w:t xml:space="preserve">    fn test_parse_config() {</w:t>
      </w:r>
    </w:p>
    <w:p w14:paraId="00A0DE86" w14:textId="77777777" w:rsidR="00E22E49" w:rsidRDefault="001C34A4">
      <w:pPr>
        <w:pStyle w:val="a"/>
        <w:ind w:firstLine="480"/>
      </w:pPr>
      <w:r>
        <w:t xml:space="preserve">        let input = [</w:t>
      </w:r>
    </w:p>
    <w:p w14:paraId="00A0DE87" w14:textId="77777777" w:rsidR="00E22E49" w:rsidRDefault="001C34A4">
      <w:pPr>
        <w:pStyle w:val="a"/>
        <w:ind w:firstLine="480"/>
      </w:pPr>
      <w:r>
        <w:t xml:space="preserve">            9u8, 2, 34, 0, 1, 1, 6, 160, 50, 9, 4, 0, 0, 1, 3, 1, 2, 0, 9, 33, 1, 0, 0, 1, 34, 52,</w:t>
      </w:r>
    </w:p>
    <w:p w14:paraId="00A0DE88" w14:textId="77777777" w:rsidR="00E22E49" w:rsidRDefault="001C34A4">
      <w:pPr>
        <w:pStyle w:val="a"/>
        <w:ind w:firstLine="480"/>
      </w:pPr>
      <w:r>
        <w:t xml:space="preserve">            0, 7, 5, 129, 3, 4, 0, 7, 0, 0,</w:t>
      </w:r>
    </w:p>
    <w:p w14:paraId="00A0DE89" w14:textId="77777777" w:rsidR="00E22E49" w:rsidRDefault="001C34A4">
      <w:pPr>
        <w:pStyle w:val="a"/>
        <w:ind w:firstLine="480"/>
      </w:pPr>
      <w:r>
        <w:t xml:space="preserve">        ];</w:t>
      </w:r>
    </w:p>
    <w:p w14:paraId="00A0DE8A" w14:textId="77777777" w:rsidR="00E22E49" w:rsidRDefault="00E22E49">
      <w:pPr>
        <w:pStyle w:val="a"/>
        <w:ind w:firstLine="480"/>
      </w:pPr>
    </w:p>
    <w:p w14:paraId="00A0DE8B" w14:textId="77777777" w:rsidR="00E22E49" w:rsidRDefault="001C34A4">
      <w:pPr>
        <w:pStyle w:val="a"/>
        <w:ind w:firstLine="480"/>
      </w:pPr>
      <w:r>
        <w:t xml:space="preserve">        let descriptor_decoder = DescriptorDecoder::new();</w:t>
      </w:r>
    </w:p>
    <w:p w14:paraId="00A0DE8C" w14:textId="77777777" w:rsidR="00E22E49" w:rsidRDefault="001C34A4">
      <w:pPr>
        <w:pStyle w:val="a"/>
        <w:ind w:firstLine="480"/>
      </w:pPr>
      <w:r>
        <w:t xml:space="preserve">        let (result, _) = descriptor_decoder.parse_config(&amp;input[..]).unwrap();</w:t>
      </w:r>
    </w:p>
    <w:p w14:paraId="00A0DE8D" w14:textId="77777777" w:rsidR="00E22E49" w:rsidRDefault="001C34A4">
      <w:pPr>
        <w:pStyle w:val="a"/>
        <w:ind w:firstLine="480"/>
      </w:pPr>
      <w:r>
        <w:t xml:space="preserve">        let formatted = format!("{:?}", result);</w:t>
      </w:r>
    </w:p>
    <w:p w14:paraId="00A0DE8E" w14:textId="77777777" w:rsidR="00E22E49" w:rsidRDefault="00E22E49">
      <w:pPr>
        <w:pStyle w:val="a"/>
        <w:ind w:firstLine="480"/>
      </w:pPr>
    </w:p>
    <w:p w14:paraId="00A0DE8F" w14:textId="77777777" w:rsidR="00E22E49" w:rsidRDefault="001C34A4">
      <w:pPr>
        <w:pStyle w:val="a"/>
        <w:ind w:firstLine="480"/>
      </w:pPr>
      <w:r>
        <w:t xml:space="preserve">        assert_eq!(formatted, "TopologyConfigDesc { desc: Configuration { length: 9, ty: 2, total_length: 34, num_interfaces: 1, </w:t>
      </w:r>
      <w:r>
        <w:lastRenderedPageBreak/>
        <w:t>config_val: 1, config_string: 6, attributes: 160, max_power: 50 }, functions: [Interface([USBInterface { interface: Interface { len: 9, descriptor_type: 4, interface_number: 0, alternate_setting: 0, num_endpoints: 1, interface_class: 3, interface_subclass: 1, interface_protocol: 2, interface: 0 }, endpoints: [Endpoint { len: 7, descriptor_type: 5, endpoint_address: 129, attributes: 3, max_packet_size: 4, interval: 7, ssc: None }], flag: \"hid\", extra: [Hid { len: 9, descriptor_type: 33, hid_bcd: 1, country</w:t>
      </w:r>
      <w:r>
        <w:t>_code: 0, num_descriptions: 1, report_descriptor_type: 34, report_descriptor_len: 52 }] }])] }")</w:t>
      </w:r>
    </w:p>
    <w:p w14:paraId="00A0DE90" w14:textId="77777777" w:rsidR="00E22E49" w:rsidRDefault="001C34A4">
      <w:pPr>
        <w:pStyle w:val="a"/>
        <w:ind w:firstLine="480"/>
      </w:pPr>
      <w:r>
        <w:t xml:space="preserve">    }</w:t>
      </w:r>
    </w:p>
    <w:p w14:paraId="00A0DE91" w14:textId="77777777" w:rsidR="00E22E49" w:rsidRDefault="001C34A4">
      <w:pPr>
        <w:pStyle w:val="a"/>
        <w:ind w:firstLine="480"/>
      </w:pPr>
      <w:r>
        <w:t>}</w:t>
      </w:r>
    </w:p>
    <w:p w14:paraId="00A0DE92" w14:textId="77777777" w:rsidR="00E22E49" w:rsidRDefault="001C34A4">
      <w:pPr>
        <w:pStyle w:val="a"/>
        <w:ind w:firstLine="480"/>
      </w:pPr>
      <w:r>
        <w:rPr>
          <w:rFonts w:hint="eastAsia"/>
        </w:rPr>
        <w:t>其中，</w:t>
      </w:r>
      <w:r>
        <w:rPr>
          <w:rFonts w:hint="eastAsia"/>
        </w:rPr>
        <w:t>input</w:t>
      </w:r>
      <w:r>
        <w:rPr>
          <w:rFonts w:hint="eastAsia"/>
        </w:rPr>
        <w:t>是手动构造出的对应描述符字节流，其经过解析器解析后解析结果由</w:t>
      </w:r>
      <w:r>
        <w:rPr>
          <w:rFonts w:hint="eastAsia"/>
        </w:rPr>
        <w:t>assert_eq!</w:t>
      </w:r>
      <w:r>
        <w:rPr>
          <w:rFonts w:hint="eastAsia"/>
        </w:rPr>
        <w:t>与右侧预期的解析结果进行比对，若</w:t>
      </w:r>
      <w:r>
        <w:rPr>
          <w:rFonts w:hint="eastAsia"/>
        </w:rPr>
        <w:t>assert_eq!</w:t>
      </w:r>
      <w:r>
        <w:rPr>
          <w:rFonts w:hint="eastAsia"/>
        </w:rPr>
        <w:t>宏判定通过，则该方法不会</w:t>
      </w:r>
      <w:r>
        <w:rPr>
          <w:rFonts w:hint="eastAsia"/>
        </w:rPr>
        <w:t>panic</w:t>
      </w:r>
      <w:r>
        <w:rPr>
          <w:rFonts w:hint="eastAsia"/>
        </w:rPr>
        <w:t>，从而测试成功。否则</w:t>
      </w:r>
      <w:r>
        <w:rPr>
          <w:rFonts w:hint="eastAsia"/>
        </w:rPr>
        <w:t>panic</w:t>
      </w:r>
      <w:r>
        <w:rPr>
          <w:rFonts w:hint="eastAsia"/>
        </w:rPr>
        <w:t>，则测试失败。</w:t>
      </w:r>
    </w:p>
    <w:p w14:paraId="00A0DE93" w14:textId="77777777" w:rsidR="00E22E49" w:rsidRDefault="001C34A4">
      <w:pPr>
        <w:pStyle w:val="a"/>
        <w:ind w:firstLine="480"/>
      </w:pPr>
      <w:r>
        <w:rPr>
          <w:rFonts w:hint="eastAsia"/>
        </w:rPr>
        <w:t>测试结果如下图</w:t>
      </w:r>
      <w:r>
        <w:rPr>
          <w:rFonts w:hint="eastAsia"/>
        </w:rPr>
        <w:t>5.1</w:t>
      </w:r>
      <w:r>
        <w:rPr>
          <w:rFonts w:hint="eastAsia"/>
        </w:rPr>
        <w:t>所示。</w:t>
      </w:r>
    </w:p>
    <w:p w14:paraId="00A0DE94" w14:textId="77777777" w:rsidR="00E22E49" w:rsidRDefault="001C34A4">
      <w:pPr>
        <w:pStyle w:val="Caption"/>
      </w:pPr>
      <w:r>
        <w:rPr>
          <w:noProof/>
        </w:rPr>
        <w:lastRenderedPageBreak/>
        <w:drawing>
          <wp:inline distT="0" distB="0" distL="114300" distR="114300" wp14:anchorId="00A0DF36" wp14:editId="00A0DF37">
            <wp:extent cx="5562600" cy="1885315"/>
            <wp:effectExtent l="0" t="0" r="0" b="6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0"/>
                    <a:stretch>
                      <a:fillRect/>
                    </a:stretch>
                  </pic:blipFill>
                  <pic:spPr>
                    <a:xfrm>
                      <a:off x="0" y="0"/>
                      <a:ext cx="5562600" cy="1885315"/>
                    </a:xfrm>
                    <a:prstGeom prst="rect">
                      <a:avLst/>
                    </a:prstGeom>
                    <a:noFill/>
                    <a:ln>
                      <a:noFill/>
                    </a:ln>
                  </pic:spPr>
                </pic:pic>
              </a:graphicData>
            </a:graphic>
          </wp:inline>
        </w:drawing>
      </w:r>
    </w:p>
    <w:p w14:paraId="00A0DE95" w14:textId="77777777" w:rsidR="00E22E49" w:rsidRDefault="001C34A4">
      <w:pPr>
        <w:pStyle w:val="Caption"/>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USB</w:t>
      </w:r>
      <w:r>
        <w:rPr>
          <w:rFonts w:hint="eastAsia"/>
        </w:rPr>
        <w:t>描述符解析器单元测试结果</w:t>
      </w:r>
    </w:p>
    <w:p w14:paraId="00A0DE96" w14:textId="05B0823E" w:rsidR="00E22E49" w:rsidRDefault="003360FE">
      <w:pPr>
        <w:pStyle w:val="a"/>
        <w:ind w:firstLine="480"/>
      </w:pPr>
      <w:r>
        <w:rPr>
          <w:rFonts w:hint="eastAsia"/>
        </w:rPr>
        <w:t>测试结果均为</w:t>
      </w:r>
      <w:r>
        <w:rPr>
          <w:rFonts w:hint="eastAsia"/>
        </w:rPr>
        <w:t>ok</w:t>
      </w:r>
      <w:r>
        <w:rPr>
          <w:rFonts w:hint="eastAsia"/>
        </w:rPr>
        <w:t>（如</w:t>
      </w:r>
      <w:r>
        <w:rPr>
          <w:rFonts w:hint="eastAsia"/>
        </w:rPr>
        <w:t>test_parse_config</w:t>
      </w:r>
      <w:r>
        <w:rPr>
          <w:rFonts w:hint="eastAsia"/>
        </w:rPr>
        <w:t>通过）。解析速度在毫秒级以下（显示用时</w:t>
      </w:r>
      <w:r>
        <w:rPr>
          <w:rFonts w:hint="eastAsia"/>
        </w:rPr>
        <w:t>0.00s</w:t>
      </w:r>
      <w:r>
        <w:rPr>
          <w:rFonts w:hint="eastAsia"/>
        </w:rPr>
        <w:t>），性能高效。</w:t>
      </w:r>
    </w:p>
    <w:p w14:paraId="00A0DE97" w14:textId="77777777" w:rsidR="00E22E49" w:rsidRDefault="001C34A4">
      <w:pPr>
        <w:pStyle w:val="Heading2"/>
        <w:spacing w:before="156"/>
        <w:rPr>
          <w:lang w:val="en-US"/>
        </w:rPr>
      </w:pPr>
      <w:bookmarkStart w:id="73" w:name="_Toc29228"/>
      <w:r>
        <w:rPr>
          <w:rFonts w:hint="eastAsia"/>
          <w:lang w:val="en-US"/>
        </w:rPr>
        <w:t>USB</w:t>
      </w:r>
      <w:r>
        <w:rPr>
          <w:rFonts w:hint="eastAsia"/>
          <w:lang w:val="en-US"/>
        </w:rPr>
        <w:t>驱动子系统软硬件协同测试</w:t>
      </w:r>
      <w:bookmarkEnd w:id="73"/>
    </w:p>
    <w:p w14:paraId="00A0DE98" w14:textId="77777777" w:rsidR="00E22E49" w:rsidRDefault="001C34A4">
      <w:pPr>
        <w:pStyle w:val="a"/>
        <w:ind w:firstLine="480"/>
      </w:pPr>
      <w:r>
        <w:rPr>
          <w:rFonts w:hint="eastAsia"/>
        </w:rPr>
        <w:t>USB</w:t>
      </w:r>
      <w:r>
        <w:rPr>
          <w:rFonts w:hint="eastAsia"/>
        </w:rPr>
        <w:t>驱动子系统的各模块完成对应的单元测试后，即可进行软硬件协同测试。软硬件协同测试所使用的硬件平台为飞腾派，其各参数如前文</w:t>
      </w:r>
      <w:r>
        <w:rPr>
          <w:rFonts w:hint="eastAsia"/>
        </w:rPr>
        <w:t>3.1.1</w:t>
      </w:r>
      <w:r>
        <w:rPr>
          <w:rFonts w:hint="eastAsia"/>
        </w:rPr>
        <w:t>章节中所示。测试环境如下：</w:t>
      </w:r>
    </w:p>
    <w:p w14:paraId="00A0DE99" w14:textId="77777777" w:rsidR="00E22E49" w:rsidRDefault="001C34A4">
      <w:pPr>
        <w:jc w:val="center"/>
      </w:pPr>
      <w:r>
        <w:rPr>
          <w:noProof/>
        </w:rPr>
        <w:drawing>
          <wp:inline distT="0" distB="0" distL="114300" distR="114300" wp14:anchorId="00A0DF38" wp14:editId="00A0DF39">
            <wp:extent cx="2246630" cy="2934335"/>
            <wp:effectExtent l="0" t="0" r="1270" b="1206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1"/>
                    <a:stretch>
                      <a:fillRect/>
                    </a:stretch>
                  </pic:blipFill>
                  <pic:spPr>
                    <a:xfrm>
                      <a:off x="0" y="0"/>
                      <a:ext cx="2246630" cy="2934335"/>
                    </a:xfrm>
                    <a:prstGeom prst="rect">
                      <a:avLst/>
                    </a:prstGeom>
                    <a:noFill/>
                    <a:ln>
                      <a:noFill/>
                    </a:ln>
                  </pic:spPr>
                </pic:pic>
              </a:graphicData>
            </a:graphic>
          </wp:inline>
        </w:drawing>
      </w:r>
    </w:p>
    <w:p w14:paraId="00A0DE9A" w14:textId="77777777" w:rsidR="00E22E49" w:rsidRDefault="001C34A4">
      <w:pPr>
        <w:pStyle w:val="Caption"/>
      </w:pPr>
      <w:r>
        <w:lastRenderedPageBreak/>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r>
        <w:rPr>
          <w:rFonts w:hint="eastAsia"/>
        </w:rPr>
        <w:t xml:space="preserve"> </w:t>
      </w:r>
      <w:r>
        <w:rPr>
          <w:rFonts w:hint="eastAsia"/>
        </w:rPr>
        <w:t>软硬件协同测试</w:t>
      </w:r>
    </w:p>
    <w:p w14:paraId="00A0DE9B" w14:textId="77777777" w:rsidR="00E22E49" w:rsidRDefault="00E22E49">
      <w:pPr>
        <w:pStyle w:val="a"/>
        <w:ind w:firstLine="480"/>
      </w:pPr>
    </w:p>
    <w:p w14:paraId="00A0DE9C" w14:textId="77777777" w:rsidR="00E22E49" w:rsidRDefault="001C34A4">
      <w:pPr>
        <w:pStyle w:val="a"/>
        <w:ind w:firstLine="480"/>
      </w:pPr>
      <w:r>
        <w:rPr>
          <w:rFonts w:hint="eastAsia"/>
        </w:rPr>
        <w:t>飞腾派使用</w:t>
      </w:r>
      <w:r>
        <w:rPr>
          <w:rFonts w:hint="eastAsia"/>
        </w:rPr>
        <w:t>U-Boot</w:t>
      </w:r>
      <w:r>
        <w:rPr>
          <w:rFonts w:hint="eastAsia"/>
        </w:rPr>
        <w:t>作为开机引导，通过串口与主机进行交互及下载操作系统内核文件，测试所用的操作系统为</w:t>
      </w:r>
      <w:r>
        <w:rPr>
          <w:rFonts w:hint="eastAsia"/>
        </w:rPr>
        <w:t>ArceOS,ArceOS</w:t>
      </w:r>
      <w:r>
        <w:rPr>
          <w:rFonts w:hint="eastAsia"/>
        </w:rPr>
        <w:t>是一个架构为</w:t>
      </w:r>
      <w:r>
        <w:rPr>
          <w:rFonts w:hint="eastAsia"/>
        </w:rPr>
        <w:t>Unikernel</w:t>
      </w:r>
      <w:r>
        <w:rPr>
          <w:rFonts w:hint="eastAsia"/>
        </w:rPr>
        <w:t>的操作系统，在其上进行驱动开发，可以在不更改所编写的代码的前提下进行多种环境下的测试（如裸机，开启虚拟内存，开启分页等环境状态下的测试）。</w:t>
      </w:r>
    </w:p>
    <w:p w14:paraId="00A0DE9D" w14:textId="77777777" w:rsidR="00E22E49" w:rsidRDefault="001C34A4">
      <w:pPr>
        <w:pStyle w:val="Heading3"/>
        <w:rPr>
          <w:lang w:val="en-US"/>
        </w:rPr>
      </w:pPr>
      <w:bookmarkStart w:id="74" w:name="_Toc29580"/>
      <w:r>
        <w:rPr>
          <w:lang w:val="en-US"/>
        </w:rPr>
        <w:t>USB</w:t>
      </w:r>
      <w:r>
        <w:rPr>
          <w:rFonts w:hint="eastAsia"/>
          <w:lang w:val="en-US"/>
        </w:rPr>
        <w:t>驱动子系统的初始化流程</w:t>
      </w:r>
      <w:bookmarkEnd w:id="74"/>
    </w:p>
    <w:p w14:paraId="00A0DE9E" w14:textId="77777777" w:rsidR="00E22E49" w:rsidRDefault="001C34A4">
      <w:pPr>
        <w:pStyle w:val="a"/>
        <w:ind w:firstLine="480"/>
      </w:pPr>
      <w:r>
        <w:rPr>
          <w:rFonts w:hint="eastAsia"/>
        </w:rPr>
        <w:t>USB</w:t>
      </w:r>
      <w:r>
        <w:rPr>
          <w:rFonts w:hint="eastAsia"/>
        </w:rPr>
        <w:t>驱动子系统的初始化流程</w:t>
      </w:r>
      <w:r>
        <w:rPr>
          <w:rFonts w:hint="eastAsia"/>
        </w:rPr>
        <w:t>如图</w:t>
      </w:r>
      <w:r>
        <w:rPr>
          <w:rFonts w:hint="eastAsia"/>
        </w:rPr>
        <w:t>5.3</w:t>
      </w:r>
      <w:r>
        <w:rPr>
          <w:rFonts w:hint="eastAsia"/>
        </w:rPr>
        <w:t>所示</w:t>
      </w:r>
      <w:r>
        <w:rPr>
          <w:rFonts w:hint="eastAsia"/>
        </w:rPr>
        <w:t>:</w:t>
      </w:r>
    </w:p>
    <w:p w14:paraId="00A0DE9F" w14:textId="77777777" w:rsidR="00E22E49" w:rsidRDefault="001C34A4">
      <w:pPr>
        <w:widowControl/>
        <w:jc w:val="left"/>
        <w:rPr>
          <w:rFonts w:ascii="SimSun" w:hAnsi="SimSun" w:cs="SimSun"/>
          <w:kern w:val="0"/>
          <w:sz w:val="24"/>
          <w:szCs w:val="24"/>
          <w:lang w:bidi="ar"/>
        </w:rPr>
      </w:pPr>
      <w:r>
        <w:rPr>
          <w:rFonts w:ascii="SimSun" w:hAnsi="SimSun" w:cs="SimSun"/>
          <w:noProof/>
          <w:kern w:val="0"/>
          <w:sz w:val="24"/>
          <w:szCs w:val="24"/>
        </w:rPr>
        <w:drawing>
          <wp:inline distT="0" distB="0" distL="114300" distR="114300" wp14:anchorId="00A0DF3A" wp14:editId="00A0DF3B">
            <wp:extent cx="5749290" cy="4660900"/>
            <wp:effectExtent l="0" t="0" r="3810" b="635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32"/>
                    <a:stretch>
                      <a:fillRect/>
                    </a:stretch>
                  </pic:blipFill>
                  <pic:spPr>
                    <a:xfrm>
                      <a:off x="0" y="0"/>
                      <a:ext cx="5749290" cy="4660900"/>
                    </a:xfrm>
                    <a:prstGeom prst="rect">
                      <a:avLst/>
                    </a:prstGeom>
                    <a:noFill/>
                    <a:ln w="9525">
                      <a:noFill/>
                    </a:ln>
                  </pic:spPr>
                </pic:pic>
              </a:graphicData>
            </a:graphic>
          </wp:inline>
        </w:drawing>
      </w:r>
    </w:p>
    <w:p w14:paraId="00A0DEA0" w14:textId="77777777" w:rsidR="00E22E49" w:rsidRDefault="001C34A4">
      <w:pPr>
        <w:pStyle w:val="Caption"/>
        <w:keepNext w:val="0"/>
        <w:keepLines w:val="0"/>
        <w:widowControl/>
        <w:rPr>
          <w:rFonts w:cs="SimSun"/>
          <w:kern w:val="0"/>
          <w:sz w:val="24"/>
          <w:szCs w:val="24"/>
          <w:lang w:bidi="ar"/>
        </w:rPr>
      </w:pPr>
      <w:r>
        <w:lastRenderedPageBreak/>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USB</w:t>
      </w:r>
      <w:r>
        <w:rPr>
          <w:rFonts w:hint="eastAsia"/>
        </w:rPr>
        <w:t>驱动子系统的初始化流程</w:t>
      </w:r>
    </w:p>
    <w:p w14:paraId="00A0DEA1" w14:textId="77777777" w:rsidR="00E22E49" w:rsidRDefault="001C34A4">
      <w:pPr>
        <w:pStyle w:val="a"/>
        <w:ind w:firstLine="480"/>
      </w:pPr>
      <w:r>
        <w:rPr>
          <w:rFonts w:hint="eastAsia"/>
        </w:rPr>
        <w:t>其中，由于采用异步的编程范式，在主机控制器初始化后会同步的进行</w:t>
      </w:r>
      <w:r>
        <w:rPr>
          <w:rFonts w:hint="eastAsia"/>
        </w:rPr>
        <w:t>USB</w:t>
      </w:r>
      <w:r>
        <w:rPr>
          <w:rFonts w:hint="eastAsia"/>
        </w:rPr>
        <w:t>驱动层，事件总线及主机驱动层的初始化。由于飞腾派所使用的主机控制器为</w:t>
      </w:r>
      <w:r>
        <w:rPr>
          <w:rFonts w:hint="eastAsia"/>
        </w:rPr>
        <w:t>XHCI</w:t>
      </w:r>
      <w:r>
        <w:rPr>
          <w:rFonts w:hint="eastAsia"/>
        </w:rPr>
        <w:t>控制器，因此主机驱动层实际上是在运行</w:t>
      </w:r>
      <w:r>
        <w:rPr>
          <w:rFonts w:hint="eastAsia"/>
        </w:rPr>
        <w:t>XHCI</w:t>
      </w:r>
      <w:r>
        <w:rPr>
          <w:rFonts w:hint="eastAsia"/>
        </w:rPr>
        <w:t>控制器的初始化及工作流程。由于硬件工作的特殊性，不妨从是否成功获取到所插入设备的描述符来判断整个系统是否正常工作，进而判断该系统是否成功初始化，图</w:t>
      </w:r>
      <w:r>
        <w:rPr>
          <w:rFonts w:hint="eastAsia"/>
        </w:rPr>
        <w:t>5.4</w:t>
      </w:r>
      <w:r>
        <w:rPr>
          <w:rFonts w:hint="eastAsia"/>
        </w:rPr>
        <w:t>所展示的为串口中的部分输出结果。</w:t>
      </w:r>
    </w:p>
    <w:p w14:paraId="00A0DEA2" w14:textId="77777777" w:rsidR="00E22E49" w:rsidRDefault="001C34A4">
      <w:pPr>
        <w:pStyle w:val="a"/>
        <w:ind w:firstLine="480"/>
      </w:pPr>
      <w:r>
        <w:rPr>
          <w:noProof/>
        </w:rPr>
        <w:lastRenderedPageBreak/>
        <w:drawing>
          <wp:inline distT="0" distB="0" distL="114300" distR="114300" wp14:anchorId="00A0DF3C" wp14:editId="00A0DF3D">
            <wp:extent cx="4197985" cy="6670040"/>
            <wp:effectExtent l="0" t="0" r="12065" b="165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3"/>
                    <a:stretch>
                      <a:fillRect/>
                    </a:stretch>
                  </pic:blipFill>
                  <pic:spPr>
                    <a:xfrm>
                      <a:off x="0" y="0"/>
                      <a:ext cx="4197985" cy="6670040"/>
                    </a:xfrm>
                    <a:prstGeom prst="rect">
                      <a:avLst/>
                    </a:prstGeom>
                    <a:noFill/>
                    <a:ln>
                      <a:noFill/>
                    </a:ln>
                  </pic:spPr>
                </pic:pic>
              </a:graphicData>
            </a:graphic>
          </wp:inline>
        </w:drawing>
      </w:r>
    </w:p>
    <w:p w14:paraId="00A0DEA3" w14:textId="77777777" w:rsidR="00E22E49" w:rsidRDefault="001C34A4">
      <w:pPr>
        <w:pStyle w:val="Caption"/>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所获取到的鼠标设备描述符树</w:t>
      </w:r>
    </w:p>
    <w:p w14:paraId="00A0DEA4" w14:textId="77777777" w:rsidR="00E22E49" w:rsidRDefault="001C34A4">
      <w:pPr>
        <w:pStyle w:val="Heading3"/>
      </w:pPr>
      <w:bookmarkStart w:id="75" w:name="_Toc3008"/>
      <w:r>
        <w:rPr>
          <w:rFonts w:hint="eastAsia"/>
          <w:lang w:val="en-US"/>
        </w:rPr>
        <w:t>基于驱动无关设备中各描述符所对应</w:t>
      </w:r>
      <w:r>
        <w:rPr>
          <w:rFonts w:hint="eastAsia"/>
          <w:lang w:val="en-US"/>
        </w:rPr>
        <w:t>USB</w:t>
      </w:r>
      <w:r>
        <w:rPr>
          <w:rFonts w:hint="eastAsia"/>
          <w:lang w:val="en-US"/>
        </w:rPr>
        <w:t>功能的驱动指派</w:t>
      </w:r>
      <w:bookmarkEnd w:id="75"/>
    </w:p>
    <w:p w14:paraId="00A0DEA5" w14:textId="77777777" w:rsidR="00E22E49" w:rsidRDefault="001C34A4">
      <w:pPr>
        <w:pStyle w:val="a"/>
        <w:ind w:firstLine="480"/>
      </w:pPr>
      <w:r>
        <w:rPr>
          <w:rFonts w:hint="eastAsia"/>
        </w:rPr>
        <w:t>在驱动无关设备被创建后，其经过初始化后将会获得所对应物理设备的描述符树。基于描述符树，驱动无关设备会向事件总线发送</w:t>
      </w:r>
      <w:r>
        <w:rPr>
          <w:rFonts w:hint="eastAsia"/>
        </w:rPr>
        <w:t xml:space="preserve"> </w:t>
      </w:r>
      <w:r>
        <w:rPr>
          <w:rFonts w:hint="eastAsia"/>
        </w:rPr>
        <w:lastRenderedPageBreak/>
        <w:t>NEW_DEVICE_PLUGIN</w:t>
      </w:r>
      <w:r>
        <w:rPr>
          <w:rFonts w:hint="eastAsia"/>
        </w:rPr>
        <w:t>事件以表示有新设备等待被分配驱动。当</w:t>
      </w:r>
      <w:r>
        <w:rPr>
          <w:rFonts w:hint="eastAsia"/>
        </w:rPr>
        <w:t>USB</w:t>
      </w:r>
      <w:r>
        <w:rPr>
          <w:rFonts w:hint="eastAsia"/>
        </w:rPr>
        <w:t>驱动层收到该事件后，将会取出事件上下文中驱动无关设备的引用，并根据其中不同的接口描述符所对应的</w:t>
      </w:r>
      <w:r>
        <w:rPr>
          <w:rFonts w:hint="eastAsia"/>
        </w:rPr>
        <w:t>USB</w:t>
      </w:r>
      <w:r>
        <w:rPr>
          <w:rFonts w:hint="eastAsia"/>
        </w:rPr>
        <w:t>功能进行驱动模块的指派，这部分代码如下：</w:t>
      </w:r>
    </w:p>
    <w:p w14:paraId="00A0DEA6" w14:textId="77777777" w:rsidR="00E22E49" w:rsidRDefault="001C34A4">
      <w:pPr>
        <w:pStyle w:val="a"/>
        <w:ind w:firstLine="480"/>
      </w:pPr>
      <w:r>
        <w:rPr>
          <w:rFonts w:hint="eastAsia"/>
        </w:rPr>
        <w:t>pub fn new_device_initialized(&amp;self, device: Arc&lt;USBDevice&lt;O, RING_BUFFER_SIZE&gt;&gt;) {</w:t>
      </w:r>
    </w:p>
    <w:p w14:paraId="00A0DEA7" w14:textId="77777777" w:rsidR="00E22E49" w:rsidRDefault="001C34A4">
      <w:pPr>
        <w:pStyle w:val="a"/>
        <w:ind w:firstLine="480"/>
      </w:pPr>
      <w:r>
        <w:rPr>
          <w:rFonts w:hint="eastAsia"/>
        </w:rPr>
        <w:t xml:space="preserve">    self.driver_modules</w:t>
      </w:r>
    </w:p>
    <w:p w14:paraId="00A0DEA8" w14:textId="77777777" w:rsidR="00E22E49" w:rsidRDefault="001C34A4">
      <w:pPr>
        <w:pStyle w:val="a"/>
        <w:ind w:firstLine="480"/>
      </w:pPr>
      <w:r>
        <w:rPr>
          <w:rFonts w:hint="eastAsia"/>
        </w:rPr>
        <w:t xml:space="preserve">        .values()</w:t>
      </w:r>
    </w:p>
    <w:p w14:paraId="00A0DEA9" w14:textId="77777777" w:rsidR="00E22E49" w:rsidRDefault="001C34A4">
      <w:pPr>
        <w:pStyle w:val="a"/>
        <w:ind w:firstLine="480"/>
      </w:pPr>
      <w:r>
        <w:rPr>
          <w:rFonts w:hint="eastAsia"/>
        </w:rPr>
        <w:t xml:space="preserve">        .filter_map(|module| {</w:t>
      </w:r>
    </w:p>
    <w:p w14:paraId="00A0DEAA" w14:textId="77777777" w:rsidR="00E22E49" w:rsidRDefault="001C34A4">
      <w:pPr>
        <w:pStyle w:val="a"/>
        <w:ind w:firstLine="480"/>
      </w:pPr>
      <w:r>
        <w:rPr>
          <w:rFonts w:hint="eastAsia"/>
        </w:rPr>
        <w:t xml:space="preserve">                module.should_active(device.clone(), &amp;self.config)</w:t>
      </w:r>
    </w:p>
    <w:p w14:paraId="00A0DEAB" w14:textId="77777777" w:rsidR="00E22E49" w:rsidRDefault="001C34A4">
      <w:pPr>
        <w:pStyle w:val="a"/>
        <w:ind w:firstLine="480"/>
      </w:pPr>
      <w:r>
        <w:rPr>
          <w:rFonts w:hint="eastAsia"/>
        </w:rPr>
        <w:t xml:space="preserve">                    .map(|a| (a, module.name()))</w:t>
      </w:r>
    </w:p>
    <w:p w14:paraId="00A0DEAC" w14:textId="77777777" w:rsidR="00E22E49" w:rsidRDefault="001C34A4">
      <w:pPr>
        <w:pStyle w:val="a"/>
        <w:ind w:left="1434" w:firstLine="480"/>
      </w:pPr>
      <w:r>
        <w:rPr>
          <w:rFonts w:hint="eastAsia"/>
        </w:rPr>
        <w:t>},)</w:t>
      </w:r>
    </w:p>
    <w:p w14:paraId="00A0DEAD" w14:textId="77777777" w:rsidR="00E22E49" w:rsidRDefault="001C34A4">
      <w:pPr>
        <w:pStyle w:val="a"/>
        <w:ind w:firstLine="480"/>
      </w:pPr>
      <w:r>
        <w:rPr>
          <w:rFonts w:hint="eastAsia"/>
        </w:rPr>
        <w:t xml:space="preserve">        .for_each(|(function, name)| {</w:t>
      </w:r>
    </w:p>
    <w:p w14:paraId="00A0DEAE" w14:textId="77777777" w:rsidR="00E22E49" w:rsidRDefault="001C34A4">
      <w:pPr>
        <w:pStyle w:val="a"/>
        <w:ind w:firstLine="480"/>
      </w:pPr>
      <w:r>
        <w:rPr>
          <w:rFonts w:hint="eastAsia"/>
        </w:rPr>
        <w:t xml:space="preserve">            //safety: feature holded ref would drop while module drop or device drop</w:t>
      </w:r>
    </w:p>
    <w:p w14:paraId="00A0DEAF" w14:textId="77777777" w:rsidR="00E22E49" w:rsidRDefault="001C34A4">
      <w:pPr>
        <w:pStyle w:val="a"/>
        <w:ind w:firstLine="480"/>
      </w:pPr>
      <w:r>
        <w:rPr>
          <w:rFonts w:hint="eastAsia"/>
        </w:rPr>
        <w:t xml:space="preserve">            let future = unsafe {</w:t>
      </w:r>
    </w:p>
    <w:p w14:paraId="00A0DEB0" w14:textId="77777777" w:rsidR="00E22E49" w:rsidRDefault="001C34A4">
      <w:pPr>
        <w:pStyle w:val="a"/>
        <w:ind w:firstLine="480"/>
      </w:pPr>
      <w:r>
        <w:rPr>
          <w:rFonts w:hint="eastAsia"/>
        </w:rPr>
        <w:t xml:space="preserve">                (*(function.as_ref()//</w:t>
      </w:r>
      <w:r>
        <w:rPr>
          <w:rFonts w:hint="eastAsia"/>
        </w:rPr>
        <w:t>取引用</w:t>
      </w:r>
    </w:p>
    <w:p w14:paraId="00A0DEB1" w14:textId="77777777" w:rsidR="00E22E49" w:rsidRDefault="001C34A4">
      <w:pPr>
        <w:pStyle w:val="a"/>
        <w:ind w:firstLine="480"/>
      </w:pPr>
      <w:r>
        <w:rPr>
          <w:rFonts w:hint="eastAsia"/>
        </w:rPr>
        <w:t xml:space="preserve">                    as *const RwLock&lt;dyn </w:t>
      </w:r>
    </w:p>
    <w:p w14:paraId="00A0DEB2" w14:textId="77777777" w:rsidR="00E22E49" w:rsidRDefault="001C34A4">
      <w:pPr>
        <w:pStyle w:val="a"/>
        <w:ind w:firstLine="480"/>
      </w:pPr>
      <w:r>
        <w:rPr>
          <w:rFonts w:hint="eastAsia"/>
        </w:rPr>
        <w:t>USBSystemDriverModuleInstanceFunctionalInterface&lt;'a, O&gt;,</w:t>
      </w:r>
    </w:p>
    <w:p w14:paraId="00A0DEB3" w14:textId="77777777" w:rsidR="00E22E49" w:rsidRDefault="001C34A4">
      <w:pPr>
        <w:pStyle w:val="a"/>
        <w:ind w:firstLine="480"/>
      </w:pPr>
      <w:r>
        <w:rPr>
          <w:rFonts w:hint="eastAsia"/>
        </w:rPr>
        <w:t xml:space="preserve">                    &gt;//</w:t>
      </w:r>
      <w:r>
        <w:rPr>
          <w:rFonts w:hint="eastAsia"/>
        </w:rPr>
        <w:t>引用转换为不可变指针</w:t>
      </w:r>
    </w:p>
    <w:p w14:paraId="00A0DEB4" w14:textId="77777777" w:rsidR="00E22E49" w:rsidRDefault="001C34A4">
      <w:pPr>
        <w:pStyle w:val="a"/>
        <w:ind w:firstLine="480"/>
      </w:pPr>
      <w:r>
        <w:rPr>
          <w:rFonts w:hint="eastAsia"/>
        </w:rPr>
        <w:t xml:space="preserve">                    as *mut RwLock&lt;dyn </w:t>
      </w:r>
    </w:p>
    <w:p w14:paraId="00A0DEB5" w14:textId="77777777" w:rsidR="00E22E49" w:rsidRDefault="001C34A4">
      <w:pPr>
        <w:pStyle w:val="a"/>
        <w:ind w:firstLine="480"/>
      </w:pPr>
      <w:r>
        <w:rPr>
          <w:rFonts w:hint="eastAsia"/>
        </w:rPr>
        <w:lastRenderedPageBreak/>
        <w:t>USBSystemDriverModuleInstanceFunctionalInterface&lt;'a, O&gt;,</w:t>
      </w:r>
    </w:p>
    <w:p w14:paraId="00A0DEB6" w14:textId="77777777" w:rsidR="00E22E49" w:rsidRDefault="001C34A4">
      <w:pPr>
        <w:pStyle w:val="a"/>
        <w:ind w:firstLine="480"/>
      </w:pPr>
      <w:r>
        <w:rPr>
          <w:rFonts w:hint="eastAsia"/>
        </w:rPr>
        <w:t xml:space="preserve">                    &gt;))//</w:t>
      </w:r>
      <w:r>
        <w:rPr>
          <w:rFonts w:hint="eastAsia"/>
        </w:rPr>
        <w:t>强制转换为可变指针</w:t>
      </w:r>
    </w:p>
    <w:p w14:paraId="00A0DEB7" w14:textId="77777777" w:rsidR="00E22E49" w:rsidRDefault="001C34A4">
      <w:pPr>
        <w:pStyle w:val="a"/>
        <w:ind w:firstLine="480"/>
      </w:pPr>
      <w:r>
        <w:rPr>
          <w:rFonts w:hint="eastAsia"/>
        </w:rPr>
        <w:t xml:space="preserve">                    .get_mut()//</w:t>
      </w:r>
      <w:r>
        <w:rPr>
          <w:rFonts w:hint="eastAsia"/>
        </w:rPr>
        <w:t>解引用，获取可变引用</w:t>
      </w:r>
    </w:p>
    <w:p w14:paraId="00A0DEB8" w14:textId="77777777" w:rsidR="00E22E49" w:rsidRDefault="001C34A4">
      <w:pPr>
        <w:pStyle w:val="a"/>
        <w:ind w:firstLine="480"/>
      </w:pPr>
      <w:r>
        <w:rPr>
          <w:rFonts w:hint="eastAsia"/>
        </w:rPr>
        <w:t xml:space="preserve">                    .run()</w:t>
      </w:r>
    </w:p>
    <w:p w14:paraId="00A0DEB9" w14:textId="77777777" w:rsidR="00E22E49" w:rsidRDefault="001C34A4">
      <w:pPr>
        <w:pStyle w:val="a"/>
        <w:ind w:firstLine="480"/>
      </w:pPr>
      <w:r>
        <w:rPr>
          <w:rFonts w:hint="eastAsia"/>
        </w:rPr>
        <w:t xml:space="preserve">            };</w:t>
      </w:r>
    </w:p>
    <w:p w14:paraId="00A0DEBA" w14:textId="77777777" w:rsidR="00E22E49" w:rsidRDefault="001C34A4">
      <w:pPr>
        <w:pStyle w:val="a"/>
        <w:ind w:firstLine="480"/>
      </w:pPr>
      <w:r>
        <w:rPr>
          <w:rFonts w:hint="eastAsia"/>
        </w:rPr>
        <w:t xml:space="preserve">            let idx = embassy_futures::block_on(self.dynamic_join_array.add(future));</w:t>
      </w:r>
    </w:p>
    <w:p w14:paraId="00A0DEBB" w14:textId="77777777" w:rsidR="00E22E49" w:rsidRDefault="001C34A4">
      <w:pPr>
        <w:pStyle w:val="a"/>
        <w:ind w:firstLine="480"/>
      </w:pPr>
      <w:r>
        <w:rPr>
          <w:rFonts w:hint="eastAsia"/>
        </w:rPr>
        <w:t xml:space="preserve">            trace!("Settled driver instance future!");</w:t>
      </w:r>
    </w:p>
    <w:p w14:paraId="00A0DEBC" w14:textId="77777777" w:rsidR="00E22E49" w:rsidRDefault="001C34A4">
      <w:pPr>
        <w:pStyle w:val="a"/>
        <w:ind w:firstLine="480"/>
      </w:pPr>
      <w:r>
        <w:rPr>
          <w:rFonts w:hint="eastAsia"/>
        </w:rPr>
        <w:t xml:space="preserve">            embassy_futures::block_on(self.functional_interfaces.write())</w:t>
      </w:r>
    </w:p>
    <w:p w14:paraId="00A0DEBD" w14:textId="77777777" w:rsidR="00E22E49" w:rsidRDefault="001C34A4">
      <w:pPr>
        <w:pStyle w:val="a"/>
        <w:ind w:firstLine="480"/>
      </w:pPr>
      <w:r>
        <w:rPr>
          <w:rFonts w:hint="eastAsia"/>
        </w:rPr>
        <w:t xml:space="preserve">                .entry(name)</w:t>
      </w:r>
    </w:p>
    <w:p w14:paraId="00A0DEBE" w14:textId="77777777" w:rsidR="00E22E49" w:rsidRDefault="001C34A4">
      <w:pPr>
        <w:pStyle w:val="a"/>
        <w:ind w:firstLine="480"/>
      </w:pPr>
      <w:r>
        <w:rPr>
          <w:rFonts w:hint="eastAsia"/>
        </w:rPr>
        <w:t xml:space="preserve">                .or_insert(Vec::new())</w:t>
      </w:r>
    </w:p>
    <w:p w14:paraId="00A0DEBF" w14:textId="77777777" w:rsidR="00E22E49" w:rsidRDefault="001C34A4">
      <w:pPr>
        <w:pStyle w:val="a"/>
        <w:ind w:firstLine="480"/>
      </w:pPr>
      <w:r>
        <w:rPr>
          <w:rFonts w:hint="eastAsia"/>
        </w:rPr>
        <w:t xml:space="preserve">                .push((function, idx));</w:t>
      </w:r>
    </w:p>
    <w:p w14:paraId="00A0DEC0" w14:textId="77777777" w:rsidR="00E22E49" w:rsidRDefault="001C34A4">
      <w:pPr>
        <w:pStyle w:val="a"/>
        <w:ind w:firstLine="480"/>
      </w:pPr>
      <w:r>
        <w:rPr>
          <w:rFonts w:hint="eastAsia"/>
        </w:rPr>
        <w:t xml:space="preserve">            trace!("placed instance into array!");</w:t>
      </w:r>
    </w:p>
    <w:p w14:paraId="00A0DEC1" w14:textId="77777777" w:rsidR="00E22E49" w:rsidRDefault="001C34A4">
      <w:pPr>
        <w:pStyle w:val="a"/>
        <w:ind w:firstLine="480"/>
      </w:pPr>
      <w:r>
        <w:rPr>
          <w:rFonts w:hint="eastAsia"/>
        </w:rPr>
        <w:t xml:space="preserve">        });</w:t>
      </w:r>
    </w:p>
    <w:p w14:paraId="00A0DEC2" w14:textId="77777777" w:rsidR="00E22E49" w:rsidRDefault="001C34A4">
      <w:pPr>
        <w:pStyle w:val="a"/>
        <w:ind w:firstLine="480"/>
      </w:pPr>
      <w:r>
        <w:rPr>
          <w:rFonts w:hint="eastAsia"/>
        </w:rPr>
        <w:t xml:space="preserve">    info!("initialized new device!");</w:t>
      </w:r>
    </w:p>
    <w:p w14:paraId="00A0DEC3" w14:textId="77777777" w:rsidR="00E22E49" w:rsidRDefault="001C34A4">
      <w:pPr>
        <w:pStyle w:val="a"/>
        <w:ind w:firstLine="480"/>
      </w:pPr>
      <w:r>
        <w:rPr>
          <w:rFonts w:hint="eastAsia"/>
        </w:rPr>
        <w:t>}</w:t>
      </w:r>
    </w:p>
    <w:p w14:paraId="00A0DEC4" w14:textId="77777777" w:rsidR="00E22E49" w:rsidRDefault="001C34A4">
      <w:pPr>
        <w:pStyle w:val="a"/>
        <w:ind w:firstLine="480"/>
      </w:pPr>
      <w:r>
        <w:rPr>
          <w:rFonts w:hint="eastAsia"/>
        </w:rPr>
        <w:t>此处因为使用了裸指针来额外的获取可变引用，使用了</w:t>
      </w:r>
      <w:r>
        <w:rPr>
          <w:rFonts w:hint="eastAsia"/>
        </w:rPr>
        <w:t>unsafe</w:t>
      </w:r>
      <w:r>
        <w:rPr>
          <w:rFonts w:hint="eastAsia"/>
        </w:rPr>
        <w:t>代码块来跳出</w:t>
      </w:r>
      <w:r>
        <w:rPr>
          <w:rFonts w:hint="eastAsia"/>
        </w:rPr>
        <w:t>Rust</w:t>
      </w:r>
      <w:r>
        <w:rPr>
          <w:rFonts w:hint="eastAsia"/>
        </w:rPr>
        <w:t>本身的编译期生命周期检查，但这并不意味着这里的代码是不安全的，实际上，</w:t>
      </w:r>
      <w:r>
        <w:rPr>
          <w:rFonts w:hint="eastAsia"/>
        </w:rPr>
        <w:t>unsafe</w:t>
      </w:r>
      <w:r>
        <w:rPr>
          <w:rFonts w:hint="eastAsia"/>
        </w:rPr>
        <w:t>关键字的作用是告知编译器，此处所产生的引用由开发人员手动管理并释放，可以看到在</w:t>
      </w:r>
      <w:r>
        <w:rPr>
          <w:rFonts w:hint="eastAsia"/>
        </w:rPr>
        <w:t>//safety</w:t>
      </w:r>
      <w:r>
        <w:rPr>
          <w:rFonts w:hint="eastAsia"/>
        </w:rPr>
        <w:t>注释中，显</w:t>
      </w:r>
      <w:r>
        <w:rPr>
          <w:rFonts w:hint="eastAsia"/>
        </w:rPr>
        <w:lastRenderedPageBreak/>
        <w:t>式的声明了此处的安全性：</w:t>
      </w:r>
      <w:r>
        <w:rPr>
          <w:rFonts w:hint="eastAsia"/>
        </w:rPr>
        <w:t>feature</w:t>
      </w:r>
      <w:r>
        <w:rPr>
          <w:rFonts w:hint="eastAsia"/>
        </w:rPr>
        <w:t>中所包含的对于</w:t>
      </w:r>
      <w:r>
        <w:rPr>
          <w:rFonts w:hint="eastAsia"/>
        </w:rPr>
        <w:t>functional_interfaces</w:t>
      </w:r>
      <w:r>
        <w:rPr>
          <w:rFonts w:hint="eastAsia"/>
        </w:rPr>
        <w:t>实例的引用，将会随着该实例或该模块的释放而一起手动释放，因此此处并未违反生命周期包含关系的原则。该部分代码的正确性随驱动模块的正确性一同测试。若驱动模块正常工作，则说明驱动实例所产生的</w:t>
      </w:r>
      <w:r>
        <w:rPr>
          <w:rFonts w:hint="eastAsia"/>
        </w:rPr>
        <w:t>future</w:t>
      </w:r>
      <w:r>
        <w:rPr>
          <w:rFonts w:hint="eastAsia"/>
        </w:rPr>
        <w:t>被正确的存入了调度队列中。</w:t>
      </w:r>
    </w:p>
    <w:p w14:paraId="00A0DEC5" w14:textId="77777777" w:rsidR="00E22E49" w:rsidRDefault="001C34A4">
      <w:pPr>
        <w:pStyle w:val="Heading3"/>
        <w:rPr>
          <w:lang w:val="en-US"/>
        </w:rPr>
      </w:pPr>
      <w:bookmarkStart w:id="76" w:name="_Toc536"/>
      <w:r>
        <w:rPr>
          <w:rFonts w:hint="eastAsia"/>
          <w:lang w:val="en-US"/>
        </w:rPr>
        <w:t>HID</w:t>
      </w:r>
      <w:r>
        <w:rPr>
          <w:rFonts w:hint="eastAsia"/>
          <w:lang w:val="en-US"/>
        </w:rPr>
        <w:t>驱动模块的测试</w:t>
      </w:r>
      <w:bookmarkEnd w:id="76"/>
    </w:p>
    <w:p w14:paraId="00A0DEC6" w14:textId="4BBD47BB" w:rsidR="00E22E49" w:rsidRDefault="008825C7">
      <w:pPr>
        <w:pStyle w:val="a"/>
        <w:ind w:firstLine="480"/>
      </w:pPr>
      <w:r>
        <w:rPr>
          <w:rFonts w:hint="eastAsia"/>
        </w:rPr>
        <w:t>为测试设备（</w:t>
      </w:r>
      <w:r>
        <w:rPr>
          <w:rFonts w:hint="eastAsia"/>
        </w:rPr>
        <w:t>USB-HID</w:t>
      </w:r>
      <w:r>
        <w:rPr>
          <w:rFonts w:hint="eastAsia"/>
        </w:rPr>
        <w:t>鼠标）编写实验性</w:t>
      </w:r>
      <w:r>
        <w:rPr>
          <w:rFonts w:hint="eastAsia"/>
        </w:rPr>
        <w:t>HID</w:t>
      </w:r>
      <w:r>
        <w:rPr>
          <w:rFonts w:hint="eastAsia"/>
        </w:rPr>
        <w:t>驱动，验证</w:t>
      </w:r>
      <w:r>
        <w:rPr>
          <w:rFonts w:hint="eastAsia"/>
        </w:rPr>
        <w:t>USB</w:t>
      </w:r>
      <w:r>
        <w:rPr>
          <w:rFonts w:hint="eastAsia"/>
        </w:rPr>
        <w:t>子系统工作状态。</w:t>
      </w:r>
      <w:r>
        <w:rPr>
          <w:rFonts w:hint="eastAsia"/>
        </w:rPr>
        <w:t>HID</w:t>
      </w:r>
      <w:r>
        <w:rPr>
          <w:rFonts w:hint="eastAsia"/>
        </w:rPr>
        <w:t>驱动逻辑如图</w:t>
      </w:r>
      <w:r>
        <w:rPr>
          <w:rFonts w:hint="eastAsia"/>
        </w:rPr>
        <w:t>5.5</w:t>
      </w:r>
      <w:r>
        <w:rPr>
          <w:rFonts w:hint="eastAsia"/>
        </w:rPr>
        <w:t>所示。</w:t>
      </w:r>
    </w:p>
    <w:p w14:paraId="00A0DEC7" w14:textId="77777777" w:rsidR="00E22E49" w:rsidRDefault="001C34A4">
      <w:pPr>
        <w:widowControl/>
        <w:jc w:val="center"/>
        <w:rPr>
          <w:rFonts w:ascii="SimSun" w:hAnsi="SimSun" w:cs="SimSun"/>
          <w:kern w:val="0"/>
          <w:sz w:val="24"/>
          <w:szCs w:val="24"/>
          <w:lang w:bidi="ar"/>
        </w:rPr>
      </w:pPr>
      <w:r>
        <w:rPr>
          <w:rFonts w:ascii="SimSun" w:hAnsi="SimSun" w:cs="SimSun"/>
          <w:noProof/>
          <w:kern w:val="0"/>
          <w:sz w:val="24"/>
          <w:szCs w:val="24"/>
        </w:rPr>
        <w:drawing>
          <wp:inline distT="0" distB="0" distL="114300" distR="114300" wp14:anchorId="00A0DF3E" wp14:editId="00A0DF3F">
            <wp:extent cx="4057650" cy="1956435"/>
            <wp:effectExtent l="0" t="0" r="0" b="571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34"/>
                    <a:stretch>
                      <a:fillRect/>
                    </a:stretch>
                  </pic:blipFill>
                  <pic:spPr>
                    <a:xfrm>
                      <a:off x="0" y="0"/>
                      <a:ext cx="4057650" cy="1956435"/>
                    </a:xfrm>
                    <a:prstGeom prst="rect">
                      <a:avLst/>
                    </a:prstGeom>
                    <a:noFill/>
                    <a:ln w="9525">
                      <a:noFill/>
                    </a:ln>
                  </pic:spPr>
                </pic:pic>
              </a:graphicData>
            </a:graphic>
          </wp:inline>
        </w:drawing>
      </w:r>
    </w:p>
    <w:p w14:paraId="00A0DEC8" w14:textId="77777777" w:rsidR="00E22E49" w:rsidRDefault="001C34A4">
      <w:pPr>
        <w:pStyle w:val="Caption"/>
        <w:keepNext w:val="0"/>
        <w:keepLines w:val="0"/>
        <w:widowControl/>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HID</w:t>
      </w:r>
      <w:r>
        <w:rPr>
          <w:rFonts w:hint="eastAsia"/>
        </w:rPr>
        <w:t>驱动的工作流程</w:t>
      </w:r>
    </w:p>
    <w:p w14:paraId="00A0DEC9" w14:textId="77777777" w:rsidR="00E22E49" w:rsidRDefault="001C34A4">
      <w:pPr>
        <w:pStyle w:val="a"/>
        <w:ind w:firstLine="480"/>
      </w:pPr>
      <w:r>
        <w:rPr>
          <w:rFonts w:hint="eastAsia"/>
        </w:rPr>
        <w:t>对于</w:t>
      </w:r>
      <w:r>
        <w:rPr>
          <w:rFonts w:hint="eastAsia"/>
        </w:rPr>
        <w:t>HID</w:t>
      </w:r>
      <w:r>
        <w:rPr>
          <w:rFonts w:hint="eastAsia"/>
        </w:rPr>
        <w:t>驱动模块，测试方法为通过从事件总线读出设备报文来判断对应驱动是否正常工作，从事件总线读出的报文如下图</w:t>
      </w:r>
      <w:r>
        <w:rPr>
          <w:rFonts w:hint="eastAsia"/>
        </w:rPr>
        <w:t>5.6</w:t>
      </w:r>
      <w:r>
        <w:rPr>
          <w:rFonts w:hint="eastAsia"/>
        </w:rPr>
        <w:t>所示：</w:t>
      </w:r>
    </w:p>
    <w:p w14:paraId="00A0DECA" w14:textId="77777777" w:rsidR="00E22E49" w:rsidRDefault="001C34A4">
      <w:pPr>
        <w:jc w:val="center"/>
      </w:pPr>
      <w:r>
        <w:rPr>
          <w:noProof/>
        </w:rPr>
        <w:lastRenderedPageBreak/>
        <w:drawing>
          <wp:inline distT="0" distB="0" distL="114300" distR="114300" wp14:anchorId="00A0DF40" wp14:editId="00A0DF41">
            <wp:extent cx="5761990" cy="2305050"/>
            <wp:effectExtent l="0" t="0" r="3810" b="635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5"/>
                    <a:stretch>
                      <a:fillRect/>
                    </a:stretch>
                  </pic:blipFill>
                  <pic:spPr>
                    <a:xfrm>
                      <a:off x="0" y="0"/>
                      <a:ext cx="5761990" cy="2305050"/>
                    </a:xfrm>
                    <a:prstGeom prst="rect">
                      <a:avLst/>
                    </a:prstGeom>
                    <a:noFill/>
                    <a:ln>
                      <a:noFill/>
                    </a:ln>
                  </pic:spPr>
                </pic:pic>
              </a:graphicData>
            </a:graphic>
          </wp:inline>
        </w:drawing>
      </w: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HID</w:t>
      </w:r>
      <w:r>
        <w:rPr>
          <w:rFonts w:hint="eastAsia"/>
        </w:rPr>
        <w:t>驱动的设备报文</w:t>
      </w:r>
    </w:p>
    <w:p w14:paraId="00A0DECB" w14:textId="77777777" w:rsidR="00E22E49" w:rsidRDefault="001C34A4">
      <w:pPr>
        <w:pStyle w:val="a"/>
        <w:ind w:firstLine="480"/>
      </w:pPr>
      <w:r>
        <w:rPr>
          <w:rFonts w:hint="eastAsia"/>
        </w:rPr>
        <w:t>可以看到，</w:t>
      </w:r>
      <w:r>
        <w:rPr>
          <w:rFonts w:hint="eastAsia"/>
        </w:rPr>
        <w:t>HID</w:t>
      </w:r>
      <w:r>
        <w:rPr>
          <w:rFonts w:hint="eastAsia"/>
        </w:rPr>
        <w:t>驱动成功获取到了设备的回报报文，并正确的解析了报文。图中，该鼠标事件描述了一次鼠标的平面滑动。该鼠标的</w:t>
      </w:r>
      <w:r>
        <w:rPr>
          <w:rFonts w:hint="eastAsia"/>
        </w:rPr>
        <w:t>x,y</w:t>
      </w:r>
      <w:r>
        <w:rPr>
          <w:rFonts w:hint="eastAsia"/>
        </w:rPr>
        <w:t>轴分别被施加了对应的移动速度。</w:t>
      </w:r>
    </w:p>
    <w:p w14:paraId="00A0DECC" w14:textId="77777777" w:rsidR="00E22E49" w:rsidRDefault="001C34A4">
      <w:pPr>
        <w:pStyle w:val="Heading3"/>
      </w:pPr>
      <w:bookmarkStart w:id="77" w:name="_Toc26214"/>
      <w:r>
        <w:rPr>
          <w:rFonts w:hint="eastAsia"/>
          <w:lang w:val="en-US"/>
        </w:rPr>
        <w:t>USB-CDC-CH34X</w:t>
      </w:r>
      <w:r>
        <w:rPr>
          <w:rFonts w:hint="eastAsia"/>
          <w:lang w:val="en-US"/>
        </w:rPr>
        <w:t>驱动模块的测试</w:t>
      </w:r>
      <w:bookmarkEnd w:id="77"/>
    </w:p>
    <w:p w14:paraId="00A0DECD" w14:textId="0AE92216" w:rsidR="00E22E49" w:rsidRDefault="008825C7">
      <w:pPr>
        <w:pStyle w:val="a"/>
        <w:ind w:firstLine="480"/>
      </w:pPr>
      <w:r>
        <w:rPr>
          <w:rFonts w:hint="eastAsia"/>
        </w:rPr>
        <w:t>USB-CDC</w:t>
      </w:r>
      <w:r>
        <w:rPr>
          <w:rFonts w:hint="eastAsia"/>
        </w:rPr>
        <w:t>（</w:t>
      </w:r>
      <w:r>
        <w:rPr>
          <w:rFonts w:hint="eastAsia"/>
        </w:rPr>
        <w:t>Communications Device Class</w:t>
      </w:r>
      <w:r>
        <w:rPr>
          <w:rFonts w:hint="eastAsia"/>
        </w:rPr>
        <w:t>）协议用于通信设备，如串口、网卡、</w:t>
      </w:r>
      <w:r>
        <w:rPr>
          <w:rFonts w:hint="eastAsia"/>
        </w:rPr>
        <w:t>Modem</w:t>
      </w:r>
      <w:r>
        <w:rPr>
          <w:rFonts w:hint="eastAsia"/>
        </w:rPr>
        <w:t>等。然而，厂商私有功能导致不同</w:t>
      </w:r>
      <w:r>
        <w:rPr>
          <w:rFonts w:hint="eastAsia"/>
        </w:rPr>
        <w:t>CDC</w:t>
      </w:r>
      <w:r>
        <w:rPr>
          <w:rFonts w:hint="eastAsia"/>
        </w:rPr>
        <w:t>设备甚至同类型不同厂家的设备常需专用驱动。本节介绍为</w:t>
      </w:r>
      <w:r>
        <w:rPr>
          <w:rFonts w:hint="eastAsia"/>
        </w:rPr>
        <w:t>CH34X</w:t>
      </w:r>
      <w:r>
        <w:rPr>
          <w:rFonts w:hint="eastAsia"/>
        </w:rPr>
        <w:t>系列</w:t>
      </w:r>
      <w:r>
        <w:rPr>
          <w:rFonts w:hint="eastAsia"/>
        </w:rPr>
        <w:t>USB</w:t>
      </w:r>
      <w:r>
        <w:rPr>
          <w:rFonts w:hint="eastAsia"/>
        </w:rPr>
        <w:t>转串口模块开发的驱动。</w:t>
      </w:r>
      <w:r w:rsidR="001C34A4">
        <w:rPr>
          <w:rFonts w:hint="eastAsia"/>
        </w:rPr>
        <w:t>驱动模块逻辑如图</w:t>
      </w:r>
      <w:r w:rsidR="001C34A4">
        <w:rPr>
          <w:rFonts w:hint="eastAsia"/>
        </w:rPr>
        <w:t>5.7</w:t>
      </w:r>
      <w:r w:rsidR="001C34A4">
        <w:rPr>
          <w:rFonts w:hint="eastAsia"/>
        </w:rPr>
        <w:t>所示</w:t>
      </w:r>
    </w:p>
    <w:p w14:paraId="00A0DECE" w14:textId="77777777" w:rsidR="00E22E49" w:rsidRDefault="001C34A4">
      <w:pPr>
        <w:jc w:val="center"/>
      </w:pPr>
      <w:r>
        <w:rPr>
          <w:noProof/>
        </w:rPr>
        <w:drawing>
          <wp:inline distT="0" distB="0" distL="114300" distR="114300" wp14:anchorId="00A0DF42" wp14:editId="00A0DF43">
            <wp:extent cx="5060950" cy="2198370"/>
            <wp:effectExtent l="0" t="0" r="6350" b="11430"/>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36"/>
                    <a:stretch>
                      <a:fillRect/>
                    </a:stretch>
                  </pic:blipFill>
                  <pic:spPr>
                    <a:xfrm>
                      <a:off x="0" y="0"/>
                      <a:ext cx="5060950" cy="2198370"/>
                    </a:xfrm>
                    <a:prstGeom prst="rect">
                      <a:avLst/>
                    </a:prstGeom>
                    <a:noFill/>
                    <a:ln w="9525">
                      <a:noFill/>
                    </a:ln>
                  </pic:spPr>
                </pic:pic>
              </a:graphicData>
            </a:graphic>
          </wp:inline>
        </w:drawing>
      </w:r>
    </w:p>
    <w:p w14:paraId="00A0DECF" w14:textId="77777777" w:rsidR="00E22E49" w:rsidRDefault="001C34A4">
      <w:pPr>
        <w:pStyle w:val="Caption"/>
      </w:pPr>
      <w:r>
        <w:lastRenderedPageBreak/>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USB-CDC-CH34X</w:t>
      </w:r>
      <w:r>
        <w:rPr>
          <w:rFonts w:hint="eastAsia"/>
        </w:rPr>
        <w:t>驱动逻辑</w:t>
      </w:r>
    </w:p>
    <w:p w14:paraId="00A0DED0" w14:textId="77777777" w:rsidR="00E22E49" w:rsidRDefault="00E22E49"/>
    <w:p w14:paraId="00A0DED1" w14:textId="77777777" w:rsidR="00E22E49" w:rsidRDefault="001C34A4">
      <w:pPr>
        <w:jc w:val="center"/>
      </w:pPr>
      <w:r>
        <w:rPr>
          <w:noProof/>
        </w:rPr>
        <w:drawing>
          <wp:inline distT="0" distB="0" distL="114300" distR="114300" wp14:anchorId="00A0DF44" wp14:editId="00A0DF45">
            <wp:extent cx="2306320" cy="3075940"/>
            <wp:effectExtent l="0" t="0" r="10160" b="1778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7"/>
                    <a:stretch>
                      <a:fillRect/>
                    </a:stretch>
                  </pic:blipFill>
                  <pic:spPr>
                    <a:xfrm rot="16200000">
                      <a:off x="0" y="0"/>
                      <a:ext cx="2306320" cy="3075940"/>
                    </a:xfrm>
                    <a:prstGeom prst="rect">
                      <a:avLst/>
                    </a:prstGeom>
                    <a:noFill/>
                    <a:ln w="9525">
                      <a:noFill/>
                    </a:ln>
                  </pic:spPr>
                </pic:pic>
              </a:graphicData>
            </a:graphic>
          </wp:inline>
        </w:drawing>
      </w:r>
    </w:p>
    <w:p w14:paraId="00A0DED2" w14:textId="77777777" w:rsidR="00E22E49" w:rsidRDefault="001C34A4">
      <w:pPr>
        <w:pStyle w:val="Caption"/>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CH341</w:t>
      </w:r>
      <w:r>
        <w:rPr>
          <w:rFonts w:hint="eastAsia"/>
        </w:rPr>
        <w:t>芯片实物图</w:t>
      </w:r>
    </w:p>
    <w:p w14:paraId="00A0DED3" w14:textId="77777777" w:rsidR="00E22E49" w:rsidRDefault="001C34A4">
      <w:pPr>
        <w:pStyle w:val="a"/>
        <w:ind w:firstLine="480"/>
      </w:pPr>
      <w:r>
        <w:rPr>
          <w:rFonts w:hint="eastAsia"/>
        </w:rPr>
        <w:t>对于</w:t>
      </w:r>
      <w:r>
        <w:rPr>
          <w:rFonts w:hint="eastAsia"/>
        </w:rPr>
        <w:t>CH34X</w:t>
      </w:r>
      <w:r>
        <w:rPr>
          <w:rFonts w:hint="eastAsia"/>
        </w:rPr>
        <w:t>驱动的测试，使用如图</w:t>
      </w:r>
      <w:r>
        <w:rPr>
          <w:rFonts w:hint="eastAsia"/>
        </w:rPr>
        <w:t>5.8</w:t>
      </w:r>
      <w:r>
        <w:rPr>
          <w:rFonts w:hint="eastAsia"/>
        </w:rPr>
        <w:t>所示的</w:t>
      </w:r>
      <w:r>
        <w:rPr>
          <w:rFonts w:hint="eastAsia"/>
        </w:rPr>
        <w:t>CH341</w:t>
      </w:r>
      <w:r>
        <w:rPr>
          <w:rFonts w:hint="eastAsia"/>
        </w:rPr>
        <w:t>芯片在飞腾派下进行串口收发实地测试。对于此类串口芯片，只需要将两侧</w:t>
      </w:r>
      <w:r>
        <w:rPr>
          <w:rFonts w:hint="eastAsia"/>
        </w:rPr>
        <w:t>TXD</w:t>
      </w:r>
      <w:r>
        <w:rPr>
          <w:rFonts w:hint="eastAsia"/>
        </w:rPr>
        <w:t>与</w:t>
      </w:r>
      <w:r>
        <w:rPr>
          <w:rFonts w:hint="eastAsia"/>
        </w:rPr>
        <w:t>RXD</w:t>
      </w:r>
      <w:r>
        <w:rPr>
          <w:rFonts w:hint="eastAsia"/>
        </w:rPr>
        <w:t>引脚对换连接，并正常接地即可，测试结果如下：</w:t>
      </w:r>
    </w:p>
    <w:p w14:paraId="00A0DED4" w14:textId="77777777" w:rsidR="00E22E49" w:rsidRDefault="001C34A4">
      <w:pPr>
        <w:jc w:val="center"/>
      </w:pPr>
      <w:r>
        <w:rPr>
          <w:noProof/>
        </w:rPr>
        <w:drawing>
          <wp:inline distT="0" distB="0" distL="114300" distR="114300" wp14:anchorId="00A0DF46" wp14:editId="00A0DF47">
            <wp:extent cx="5643880" cy="1158240"/>
            <wp:effectExtent l="0" t="0" r="13970" b="381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38"/>
                    <a:srcRect l="8261" t="19231" r="7775" b="20085"/>
                    <a:stretch>
                      <a:fillRect/>
                    </a:stretch>
                  </pic:blipFill>
                  <pic:spPr>
                    <a:xfrm>
                      <a:off x="0" y="0"/>
                      <a:ext cx="5643880" cy="1158240"/>
                    </a:xfrm>
                    <a:prstGeom prst="rect">
                      <a:avLst/>
                    </a:prstGeom>
                    <a:noFill/>
                    <a:ln>
                      <a:noFill/>
                    </a:ln>
                  </pic:spPr>
                </pic:pic>
              </a:graphicData>
            </a:graphic>
          </wp:inline>
        </w:drawing>
      </w:r>
    </w:p>
    <w:p w14:paraId="00A0DED5" w14:textId="77777777" w:rsidR="00E22E49" w:rsidRDefault="001C34A4">
      <w:pPr>
        <w:pStyle w:val="Caption"/>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CH34X</w:t>
      </w:r>
      <w:r>
        <w:rPr>
          <w:rFonts w:hint="eastAsia"/>
        </w:rPr>
        <w:t>芯片的实地测试</w:t>
      </w:r>
    </w:p>
    <w:p w14:paraId="00A0DED6" w14:textId="77777777" w:rsidR="00E22E49" w:rsidRDefault="001C34A4">
      <w:pPr>
        <w:pStyle w:val="a"/>
        <w:ind w:firstLine="480"/>
      </w:pPr>
      <w:r>
        <w:rPr>
          <w:rFonts w:hint="eastAsia"/>
        </w:rPr>
        <w:t>在图</w:t>
      </w:r>
      <w:r>
        <w:rPr>
          <w:rFonts w:hint="eastAsia"/>
        </w:rPr>
        <w:t>5.9</w:t>
      </w:r>
      <w:r>
        <w:rPr>
          <w:rFonts w:hint="eastAsia"/>
        </w:rPr>
        <w:t>输出日志中可以发现，成功的接收到了串口的输出，内容为</w:t>
      </w:r>
      <w:r>
        <w:t>”</w:t>
      </w:r>
      <w:r>
        <w:rPr>
          <w:rFonts w:hint="eastAsia"/>
        </w:rPr>
        <w:t>hello,phytiumpi</w:t>
      </w:r>
      <w:r>
        <w:t>”</w:t>
      </w:r>
      <w:r>
        <w:rPr>
          <w:rFonts w:hint="eastAsia"/>
        </w:rPr>
        <w:t>。</w:t>
      </w:r>
    </w:p>
    <w:p w14:paraId="00A0DED7" w14:textId="77777777" w:rsidR="00E22E49" w:rsidRDefault="001C34A4">
      <w:pPr>
        <w:pStyle w:val="a"/>
        <w:ind w:firstLine="480"/>
      </w:pPr>
      <w:r>
        <w:rPr>
          <w:rFonts w:hint="eastAsia"/>
        </w:rPr>
        <w:t>在实际开发的过程中，由于</w:t>
      </w:r>
      <w:r>
        <w:rPr>
          <w:rFonts w:hint="eastAsia"/>
        </w:rPr>
        <w:t>CH34X</w:t>
      </w:r>
      <w:r>
        <w:rPr>
          <w:rFonts w:hint="eastAsia"/>
        </w:rPr>
        <w:t>系列芯片无官方开发文档，因此只能遵循</w:t>
      </w:r>
      <w:r>
        <w:rPr>
          <w:rFonts w:hint="eastAsia"/>
        </w:rPr>
        <w:t>Linux</w:t>
      </w:r>
      <w:r>
        <w:rPr>
          <w:rFonts w:hint="eastAsia"/>
        </w:rPr>
        <w:t>的代码进行对照调试。</w:t>
      </w:r>
    </w:p>
    <w:p w14:paraId="00A0DED8" w14:textId="77777777" w:rsidR="00E22E49" w:rsidRDefault="001C34A4">
      <w:pPr>
        <w:pStyle w:val="Heading2"/>
        <w:spacing w:before="156"/>
      </w:pPr>
      <w:bookmarkStart w:id="78" w:name="_Toc5867"/>
      <w:r>
        <w:rPr>
          <w:rFonts w:hint="eastAsia"/>
          <w:lang w:val="en-US"/>
        </w:rPr>
        <w:lastRenderedPageBreak/>
        <w:t>实际应用：使用</w:t>
      </w:r>
      <w:r>
        <w:rPr>
          <w:rFonts w:hint="eastAsia"/>
          <w:lang w:val="en-US"/>
        </w:rPr>
        <w:t>USB</w:t>
      </w:r>
      <w:r>
        <w:rPr>
          <w:rFonts w:hint="eastAsia"/>
          <w:lang w:val="en-US"/>
        </w:rPr>
        <w:t>驱动控制小车运动</w:t>
      </w:r>
      <w:bookmarkEnd w:id="78"/>
    </w:p>
    <w:p w14:paraId="00A0DED9" w14:textId="5B2AD692" w:rsidR="00E22E49" w:rsidRDefault="008825C7">
      <w:pPr>
        <w:pStyle w:val="a"/>
        <w:ind w:firstLine="480"/>
      </w:pPr>
      <w:r>
        <w:rPr>
          <w:rFonts w:hint="eastAsia"/>
        </w:rPr>
        <w:t>图</w:t>
      </w:r>
      <w:r>
        <w:rPr>
          <w:rFonts w:hint="eastAsia"/>
        </w:rPr>
        <w:t>5.10</w:t>
      </w:r>
      <w:r>
        <w:rPr>
          <w:rFonts w:hint="eastAsia"/>
        </w:rPr>
        <w:t>展示了应用实例：使用</w:t>
      </w:r>
      <w:r>
        <w:rPr>
          <w:rFonts w:hint="eastAsia"/>
        </w:rPr>
        <w:t>HID</w:t>
      </w:r>
      <w:r>
        <w:rPr>
          <w:rFonts w:hint="eastAsia"/>
        </w:rPr>
        <w:t>驱动控制小车的系统结构。</w:t>
      </w:r>
    </w:p>
    <w:p w14:paraId="00A0DEDA" w14:textId="77777777" w:rsidR="00E22E49" w:rsidRDefault="001C34A4">
      <w:pPr>
        <w:widowControl/>
        <w:jc w:val="center"/>
        <w:rPr>
          <w:rFonts w:ascii="SimSun" w:hAnsi="SimSun" w:cs="SimSun"/>
          <w:kern w:val="0"/>
          <w:sz w:val="24"/>
          <w:szCs w:val="24"/>
          <w:lang w:bidi="ar"/>
        </w:rPr>
      </w:pPr>
      <w:r>
        <w:rPr>
          <w:rFonts w:ascii="SimSun" w:hAnsi="SimSun" w:cs="SimSun"/>
          <w:noProof/>
          <w:kern w:val="0"/>
          <w:sz w:val="24"/>
          <w:szCs w:val="24"/>
          <w:lang w:bidi="ar"/>
        </w:rPr>
        <w:drawing>
          <wp:inline distT="0" distB="0" distL="114300" distR="114300" wp14:anchorId="00A0DF48" wp14:editId="00A0DF49">
            <wp:extent cx="4847590" cy="862965"/>
            <wp:effectExtent l="0" t="0" r="10160" b="13335"/>
            <wp:docPr id="3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descr="IMG_256"/>
                    <pic:cNvPicPr>
                      <a:picLocks noChangeAspect="1"/>
                    </pic:cNvPicPr>
                  </pic:nvPicPr>
                  <pic:blipFill>
                    <a:blip r:embed="rId39"/>
                    <a:srcRect r="16587"/>
                    <a:stretch>
                      <a:fillRect/>
                    </a:stretch>
                  </pic:blipFill>
                  <pic:spPr>
                    <a:xfrm>
                      <a:off x="0" y="0"/>
                      <a:ext cx="4847590" cy="862965"/>
                    </a:xfrm>
                    <a:prstGeom prst="rect">
                      <a:avLst/>
                    </a:prstGeom>
                    <a:noFill/>
                    <a:ln w="9525">
                      <a:noFill/>
                    </a:ln>
                  </pic:spPr>
                </pic:pic>
              </a:graphicData>
            </a:graphic>
          </wp:inline>
        </w:drawing>
      </w:r>
    </w:p>
    <w:p w14:paraId="00A0DEDB" w14:textId="77777777" w:rsidR="00E22E49" w:rsidRDefault="001C34A4">
      <w:pPr>
        <w:pStyle w:val="Caption"/>
        <w:keepNext w:val="0"/>
        <w:keepLines w:val="0"/>
        <w:widowControl/>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r>
        <w:rPr>
          <w:rFonts w:hint="eastAsia"/>
        </w:rPr>
        <w:t xml:space="preserve"> HID</w:t>
      </w:r>
      <w:r>
        <w:rPr>
          <w:rFonts w:hint="eastAsia"/>
        </w:rPr>
        <w:t>控制小车的结构图</w:t>
      </w:r>
    </w:p>
    <w:p w14:paraId="00A0DEDC" w14:textId="77777777" w:rsidR="00E22E49" w:rsidRDefault="001C34A4">
      <w:pPr>
        <w:pStyle w:val="a"/>
        <w:ind w:firstLine="480"/>
      </w:pPr>
      <w:r>
        <w:rPr>
          <w:rFonts w:hint="eastAsia"/>
        </w:rPr>
        <w:t>图中，虚线上方是操作系统内核空间，虚线下方是外设硬件，</w:t>
      </w:r>
      <w:r>
        <w:rPr>
          <w:rFonts w:hint="eastAsia"/>
        </w:rPr>
        <w:t>USB</w:t>
      </w:r>
      <w:r>
        <w:rPr>
          <w:rFonts w:hint="eastAsia"/>
        </w:rPr>
        <w:t>子系统从外部的无线</w:t>
      </w:r>
      <w:r>
        <w:rPr>
          <w:rFonts w:hint="eastAsia"/>
        </w:rPr>
        <w:t>HID</w:t>
      </w:r>
      <w:r>
        <w:rPr>
          <w:rFonts w:hint="eastAsia"/>
        </w:rPr>
        <w:t>设备接受控制信号，并将控制信号发布到系统内核的事件总线上，</w:t>
      </w:r>
      <w:r>
        <w:rPr>
          <w:rFonts w:hint="eastAsia"/>
        </w:rPr>
        <w:t>I2C</w:t>
      </w:r>
      <w:r>
        <w:rPr>
          <w:rFonts w:hint="eastAsia"/>
        </w:rPr>
        <w:t>驱动接收到信号后通过</w:t>
      </w:r>
      <w:r>
        <w:rPr>
          <w:rFonts w:hint="eastAsia"/>
        </w:rPr>
        <w:t>I2C-SMBUS</w:t>
      </w:r>
      <w:r>
        <w:rPr>
          <w:rFonts w:hint="eastAsia"/>
        </w:rPr>
        <w:t>子协议，控制小车的四个车轮进行运动。小车运动前后如图</w:t>
      </w:r>
      <w:r>
        <w:rPr>
          <w:rFonts w:hint="eastAsia"/>
        </w:rPr>
        <w:t>5.11</w:t>
      </w:r>
      <w:r>
        <w:rPr>
          <w:rFonts w:hint="eastAsia"/>
        </w:rPr>
        <w:t>、图</w:t>
      </w:r>
      <w:r>
        <w:rPr>
          <w:rFonts w:hint="eastAsia"/>
        </w:rPr>
        <w:t>5.12</w:t>
      </w:r>
      <w:r>
        <w:rPr>
          <w:rFonts w:hint="eastAsia"/>
        </w:rPr>
        <w:t>所示：</w:t>
      </w:r>
    </w:p>
    <w:p w14:paraId="00A0DEDD" w14:textId="77777777" w:rsidR="00E22E49" w:rsidRDefault="001C34A4">
      <w:pPr>
        <w:jc w:val="center"/>
      </w:pPr>
      <w:r>
        <w:rPr>
          <w:noProof/>
        </w:rPr>
        <w:drawing>
          <wp:inline distT="0" distB="0" distL="114300" distR="114300" wp14:anchorId="00A0DF4A" wp14:editId="00A0DF4B">
            <wp:extent cx="3947160" cy="2085340"/>
            <wp:effectExtent l="0" t="0" r="2540" b="1016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0"/>
                    <a:stretch>
                      <a:fillRect/>
                    </a:stretch>
                  </pic:blipFill>
                  <pic:spPr>
                    <a:xfrm>
                      <a:off x="0" y="0"/>
                      <a:ext cx="3947160" cy="2085340"/>
                    </a:xfrm>
                    <a:prstGeom prst="rect">
                      <a:avLst/>
                    </a:prstGeom>
                    <a:noFill/>
                    <a:ln>
                      <a:noFill/>
                    </a:ln>
                  </pic:spPr>
                </pic:pic>
              </a:graphicData>
            </a:graphic>
          </wp:inline>
        </w:drawing>
      </w:r>
    </w:p>
    <w:p w14:paraId="00A0DEDE" w14:textId="77777777" w:rsidR="00E22E49" w:rsidRDefault="001C34A4">
      <w:pPr>
        <w:jc w:val="center"/>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小车运动前</w:t>
      </w:r>
    </w:p>
    <w:p w14:paraId="00A0DEDF" w14:textId="77777777" w:rsidR="00E22E49" w:rsidRDefault="001C34A4">
      <w:pPr>
        <w:jc w:val="center"/>
      </w:pPr>
      <w:r>
        <w:rPr>
          <w:noProof/>
        </w:rPr>
        <w:lastRenderedPageBreak/>
        <w:drawing>
          <wp:inline distT="0" distB="0" distL="114300" distR="114300" wp14:anchorId="00A0DF4C" wp14:editId="00A0DF4D">
            <wp:extent cx="3945890" cy="2195830"/>
            <wp:effectExtent l="0" t="0" r="16510" b="13970"/>
            <wp:docPr id="44" name="图片 15"/>
            <wp:cNvGraphicFramePr/>
            <a:graphic xmlns:a="http://schemas.openxmlformats.org/drawingml/2006/main">
              <a:graphicData uri="http://schemas.openxmlformats.org/drawingml/2006/picture">
                <pic:pic xmlns:pic="http://schemas.openxmlformats.org/drawingml/2006/picture">
                  <pic:nvPicPr>
                    <pic:cNvPr id="44" name="图片 15"/>
                    <pic:cNvPicPr/>
                  </pic:nvPicPr>
                  <pic:blipFill>
                    <a:blip r:embed="rId41"/>
                    <a:stretch>
                      <a:fillRect/>
                    </a:stretch>
                  </pic:blipFill>
                  <pic:spPr>
                    <a:xfrm>
                      <a:off x="0" y="0"/>
                      <a:ext cx="3945890" cy="2195830"/>
                    </a:xfrm>
                    <a:prstGeom prst="rect">
                      <a:avLst/>
                    </a:prstGeom>
                    <a:noFill/>
                    <a:ln>
                      <a:noFill/>
                    </a:ln>
                  </pic:spPr>
                </pic:pic>
              </a:graphicData>
            </a:graphic>
          </wp:inline>
        </w:drawing>
      </w:r>
    </w:p>
    <w:p w14:paraId="00A0DEE0" w14:textId="77777777" w:rsidR="00E22E49" w:rsidRDefault="001C34A4">
      <w:pPr>
        <w:pStyle w:val="Caption"/>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r>
        <w:rPr>
          <w:rFonts w:hint="eastAsia"/>
        </w:rPr>
        <w:t xml:space="preserve"> </w:t>
      </w:r>
      <w:r>
        <w:rPr>
          <w:rFonts w:hint="eastAsia"/>
        </w:rPr>
        <w:t>小车运动后</w:t>
      </w:r>
    </w:p>
    <w:p w14:paraId="00A0DEE1" w14:textId="77777777" w:rsidR="00E22E49" w:rsidRDefault="001C34A4">
      <w:pPr>
        <w:pStyle w:val="Heading2"/>
        <w:spacing w:before="156"/>
        <w:rPr>
          <w:lang w:val="en-US"/>
        </w:rPr>
      </w:pPr>
      <w:bookmarkStart w:id="79" w:name="_Toc4801"/>
      <w:r>
        <w:rPr>
          <w:rFonts w:hint="eastAsia"/>
          <w:lang w:val="en-US"/>
        </w:rPr>
        <w:t>在进一步测试过程中所暴露出的问题与解决方案</w:t>
      </w:r>
      <w:bookmarkEnd w:id="79"/>
    </w:p>
    <w:p w14:paraId="00A0DEE2" w14:textId="0604E0F1" w:rsidR="00E22E49" w:rsidRDefault="008825C7">
      <w:pPr>
        <w:pStyle w:val="a"/>
        <w:ind w:firstLine="480"/>
      </w:pPr>
      <w:r>
        <w:rPr>
          <w:rFonts w:hint="eastAsia"/>
        </w:rPr>
        <w:t>为验证跨架构兼容性，使用</w:t>
      </w:r>
      <w:r>
        <w:rPr>
          <w:rFonts w:hint="eastAsia"/>
        </w:rPr>
        <w:t>QEMU</w:t>
      </w:r>
      <w:r>
        <w:rPr>
          <w:rFonts w:hint="eastAsia"/>
        </w:rPr>
        <w:t>（参数见</w:t>
      </w:r>
      <w:r>
        <w:rPr>
          <w:rFonts w:hint="eastAsia"/>
        </w:rPr>
        <w:t>3.1</w:t>
      </w:r>
      <w:r>
        <w:rPr>
          <w:rFonts w:hint="eastAsia"/>
        </w:rPr>
        <w:t>节）进行测试。测试发现</w:t>
      </w:r>
      <w:r>
        <w:rPr>
          <w:rFonts w:hint="eastAsia"/>
        </w:rPr>
        <w:t>USB</w:t>
      </w:r>
      <w:r>
        <w:rPr>
          <w:rFonts w:hint="eastAsia"/>
        </w:rPr>
        <w:t>驱动子系统存在虚拟内存适配问题：</w:t>
      </w:r>
    </w:p>
    <w:p w14:paraId="00A0DEE3" w14:textId="077AC2B1" w:rsidR="00E22E49" w:rsidRDefault="008825C7">
      <w:pPr>
        <w:pStyle w:val="a"/>
        <w:ind w:firstLine="480"/>
      </w:pPr>
      <w:r>
        <w:rPr>
          <w:rFonts w:hint="eastAsia"/>
        </w:rPr>
        <w:t>现代系统普遍支持基于分页的虚拟内存。</w:t>
      </w:r>
      <w:r w:rsidR="008808BE">
        <w:rPr>
          <w:rFonts w:hint="eastAsia"/>
        </w:rPr>
        <w:t>这需要内存管理单元</w:t>
      </w:r>
      <w:r w:rsidR="008808BE">
        <w:rPr>
          <w:rFonts w:hint="eastAsia"/>
        </w:rPr>
        <w:t>(MMU)</w:t>
      </w:r>
      <w:r w:rsidR="008808BE">
        <w:rPr>
          <w:rFonts w:hint="eastAsia"/>
        </w:rPr>
        <w:t>支持。</w:t>
      </w:r>
      <w:r w:rsidR="008808BE">
        <w:rPr>
          <w:rFonts w:hint="eastAsia"/>
        </w:rPr>
        <w:t>DMA</w:t>
      </w:r>
      <w:r w:rsidR="008808BE">
        <w:rPr>
          <w:rFonts w:hint="eastAsia"/>
        </w:rPr>
        <w:t>访问通常需要</w:t>
      </w:r>
      <w:r w:rsidR="008808BE">
        <w:rPr>
          <w:rFonts w:hint="eastAsia"/>
        </w:rPr>
        <w:t>IOMMU</w:t>
      </w:r>
      <w:r w:rsidR="008808BE">
        <w:rPr>
          <w:rFonts w:hint="eastAsia"/>
        </w:rPr>
        <w:t>支持虚拟地址寻址。</w:t>
      </w:r>
      <w:r w:rsidR="001C34A4">
        <w:rPr>
          <w:rFonts w:hint="eastAsia"/>
        </w:rPr>
        <w:t>对于现代的大多数计算机系统，甚至是嵌入式的系统而言，</w:t>
      </w:r>
      <w:r w:rsidR="001C34A4">
        <w:rPr>
          <w:rFonts w:hint="eastAsia"/>
        </w:rPr>
        <w:t>IOMMU</w:t>
      </w:r>
      <w:r w:rsidR="001C34A4">
        <w:rPr>
          <w:rFonts w:hint="eastAsia"/>
        </w:rPr>
        <w:t>都会存在。在当前背景下，这就使得向</w:t>
      </w:r>
      <w:r w:rsidR="001C34A4">
        <w:rPr>
          <w:rFonts w:hint="eastAsia"/>
        </w:rPr>
        <w:t>XHCI</w:t>
      </w:r>
      <w:r w:rsidR="001C34A4">
        <w:rPr>
          <w:rFonts w:hint="eastAsia"/>
        </w:rPr>
        <w:t>的特定几个指针寄存器写入内存地址时，可以直接写入虚拟地址。但是在</w:t>
      </w:r>
      <w:r w:rsidR="001C34A4">
        <w:rPr>
          <w:rFonts w:hint="eastAsia"/>
        </w:rPr>
        <w:t>QEMU</w:t>
      </w:r>
      <w:r w:rsidR="001C34A4">
        <w:rPr>
          <w:rFonts w:hint="eastAsia"/>
        </w:rPr>
        <w:t>仿真环境中，默认不使用此类</w:t>
      </w:r>
      <w:r w:rsidR="001C34A4">
        <w:rPr>
          <w:rFonts w:hint="eastAsia"/>
        </w:rPr>
        <w:t>MMU</w:t>
      </w:r>
      <w:r w:rsidR="001C34A4">
        <w:rPr>
          <w:rFonts w:hint="eastAsia"/>
        </w:rPr>
        <w:t>。因此在测试时，往往会发生驱动程序在特定步骤卡死的情况。通过对</w:t>
      </w:r>
      <w:r w:rsidR="001C34A4">
        <w:rPr>
          <w:rFonts w:hint="eastAsia"/>
        </w:rPr>
        <w:t>QEMU</w:t>
      </w:r>
      <w:r w:rsidR="001C34A4">
        <w:rPr>
          <w:rFonts w:hint="eastAsia"/>
        </w:rPr>
        <w:t>进行断点调试，并追踪到最底层的代码得知，</w:t>
      </w:r>
      <w:r w:rsidR="001C34A4">
        <w:rPr>
          <w:rFonts w:hint="eastAsia"/>
        </w:rPr>
        <w:t>DMA</w:t>
      </w:r>
      <w:r w:rsidR="001C34A4">
        <w:rPr>
          <w:rFonts w:hint="eastAsia"/>
        </w:rPr>
        <w:t>寻址在访问虚拟内存块时发生了失败的情况，如图</w:t>
      </w:r>
      <w:r w:rsidR="001C34A4">
        <w:rPr>
          <w:rFonts w:hint="eastAsia"/>
        </w:rPr>
        <w:t>5.13</w:t>
      </w:r>
      <w:r w:rsidR="001C34A4">
        <w:rPr>
          <w:rFonts w:hint="eastAsia"/>
        </w:rPr>
        <w:t>所示。</w:t>
      </w:r>
    </w:p>
    <w:p w14:paraId="00A0DEE4" w14:textId="77777777" w:rsidR="00E22E49" w:rsidRDefault="001C34A4">
      <w:pPr>
        <w:jc w:val="center"/>
      </w:pPr>
      <w:r>
        <w:rPr>
          <w:noProof/>
        </w:rPr>
        <w:lastRenderedPageBreak/>
        <w:drawing>
          <wp:inline distT="0" distB="0" distL="114300" distR="114300" wp14:anchorId="00A0DF4E" wp14:editId="00A0DF4F">
            <wp:extent cx="5758180" cy="1198880"/>
            <wp:effectExtent l="0" t="0" r="13970" b="127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2"/>
                    <a:stretch>
                      <a:fillRect/>
                    </a:stretch>
                  </pic:blipFill>
                  <pic:spPr>
                    <a:xfrm>
                      <a:off x="0" y="0"/>
                      <a:ext cx="5758180" cy="1198880"/>
                    </a:xfrm>
                    <a:prstGeom prst="rect">
                      <a:avLst/>
                    </a:prstGeom>
                    <a:noFill/>
                    <a:ln>
                      <a:noFill/>
                    </a:ln>
                  </pic:spPr>
                </pic:pic>
              </a:graphicData>
            </a:graphic>
          </wp:inline>
        </w:drawing>
      </w: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r>
        <w:rPr>
          <w:rFonts w:hint="eastAsia"/>
        </w:rPr>
        <w:t xml:space="preserve"> QEMU</w:t>
      </w:r>
      <w:r>
        <w:rPr>
          <w:rFonts w:hint="eastAsia"/>
        </w:rPr>
        <w:t>下</w:t>
      </w:r>
      <w:r>
        <w:rPr>
          <w:rFonts w:hint="eastAsia"/>
        </w:rPr>
        <w:t>DMA</w:t>
      </w:r>
      <w:r>
        <w:rPr>
          <w:rFonts w:hint="eastAsia"/>
        </w:rPr>
        <w:t>访问失败</w:t>
      </w:r>
    </w:p>
    <w:p w14:paraId="00A0DEE5" w14:textId="77777777" w:rsidR="00E22E49" w:rsidRDefault="00E22E49">
      <w:pPr>
        <w:jc w:val="center"/>
      </w:pPr>
    </w:p>
    <w:p w14:paraId="00A0DEE6" w14:textId="77777777" w:rsidR="00E22E49" w:rsidRDefault="001C34A4">
      <w:pPr>
        <w:pStyle w:val="a"/>
        <w:ind w:firstLine="480"/>
      </w:pPr>
      <w:r>
        <w:rPr>
          <w:rFonts w:hint="eastAsia"/>
        </w:rPr>
        <w:t>这暴露出了目前的</w:t>
      </w:r>
      <w:r>
        <w:rPr>
          <w:rFonts w:hint="eastAsia"/>
        </w:rPr>
        <w:t>USB</w:t>
      </w:r>
      <w:r>
        <w:rPr>
          <w:rFonts w:hint="eastAsia"/>
        </w:rPr>
        <w:t>子系统尚未针对此类情况做适配。于是对此的修复方案为，在</w:t>
      </w:r>
      <w:r>
        <w:rPr>
          <w:rFonts w:hint="eastAsia"/>
        </w:rPr>
        <w:t>USB</w:t>
      </w:r>
      <w:r>
        <w:rPr>
          <w:rFonts w:hint="eastAsia"/>
        </w:rPr>
        <w:t>系统初始化时传入的平台配置中添加了针对是否使用了</w:t>
      </w:r>
      <w:r>
        <w:rPr>
          <w:rFonts w:hint="eastAsia"/>
        </w:rPr>
        <w:t>IOMMU</w:t>
      </w:r>
      <w:r>
        <w:rPr>
          <w:rFonts w:hint="eastAsia"/>
        </w:rPr>
        <w:t>相关功能的开关，并进一步的为平台抽象层添加了虚拟地址与物理地址之间相互转换的</w:t>
      </w:r>
      <w:r>
        <w:rPr>
          <w:rFonts w:hint="eastAsia"/>
        </w:rPr>
        <w:t>Trait</w:t>
      </w:r>
      <w:r>
        <w:rPr>
          <w:rFonts w:hint="eastAsia"/>
        </w:rPr>
        <w:t>方法，相关代码如下：</w:t>
      </w:r>
    </w:p>
    <w:p w14:paraId="00A0DEE7" w14:textId="77777777" w:rsidR="00E22E49" w:rsidRDefault="001C34A4">
      <w:pPr>
        <w:pStyle w:val="a"/>
        <w:ind w:firstLine="480"/>
      </w:pPr>
      <w:r>
        <w:t>pub trait PlatformAbstractions: Clone + Send + Sync + Sized {</w:t>
      </w:r>
    </w:p>
    <w:p w14:paraId="00A0DEE8" w14:textId="77777777" w:rsidR="00E22E49" w:rsidRDefault="001C34A4">
      <w:pPr>
        <w:pStyle w:val="a"/>
        <w:ind w:firstLine="480"/>
      </w:pPr>
      <w:r>
        <w:t xml:space="preserve">    type VirtAddr: </w:t>
      </w:r>
    </w:p>
    <w:p w14:paraId="00A0DEE9" w14:textId="77777777" w:rsidR="00E22E49" w:rsidRDefault="001C34A4">
      <w:pPr>
        <w:pStyle w:val="a"/>
        <w:ind w:firstLine="480"/>
      </w:pPr>
      <w:r>
        <w:t>From&lt;Self::PhysAddr&gt; + From&lt;usize&gt; + Into&lt;usize&gt; + Clone + Send + Sync;</w:t>
      </w:r>
    </w:p>
    <w:p w14:paraId="00A0DEEA" w14:textId="77777777" w:rsidR="00E22E49" w:rsidRDefault="001C34A4">
      <w:pPr>
        <w:pStyle w:val="a"/>
        <w:ind w:firstLine="480"/>
      </w:pPr>
      <w:r>
        <w:t xml:space="preserve">    type PhysAddr: </w:t>
      </w:r>
    </w:p>
    <w:p w14:paraId="00A0DEEB" w14:textId="77777777" w:rsidR="00E22E49" w:rsidRDefault="001C34A4">
      <w:pPr>
        <w:pStyle w:val="a"/>
        <w:ind w:firstLine="480"/>
      </w:pPr>
      <w:r>
        <w:t>From&lt;Self::VirtAddr&gt; + From&lt;usize&gt; + Into&lt;usize&gt; + Clone + Send + Sync;</w:t>
      </w:r>
    </w:p>
    <w:p w14:paraId="00A0DEEC" w14:textId="77777777" w:rsidR="00E22E49" w:rsidRDefault="001C34A4">
      <w:pPr>
        <w:pStyle w:val="a"/>
        <w:ind w:firstLine="480"/>
      </w:pPr>
      <w:r>
        <w:t xml:space="preserve">    type DMA: Allocator + Send + Sync + Clone;</w:t>
      </w:r>
    </w:p>
    <w:p w14:paraId="00A0DEED" w14:textId="77777777" w:rsidR="00E22E49" w:rsidRDefault="001C34A4">
      <w:pPr>
        <w:pStyle w:val="a"/>
        <w:ind w:firstLine="480"/>
      </w:pPr>
      <w:r>
        <w:t xml:space="preserve">    const PAGE_SIZE: usize;</w:t>
      </w:r>
    </w:p>
    <w:p w14:paraId="00A0DEEE" w14:textId="77777777" w:rsidR="00E22E49" w:rsidRDefault="001C34A4">
      <w:pPr>
        <w:pStyle w:val="a"/>
        <w:ind w:firstLine="480"/>
      </w:pPr>
      <w:r>
        <w:t xml:space="preserve">    const RING_BUFFER_SIZE: usize;</w:t>
      </w:r>
    </w:p>
    <w:p w14:paraId="00A0DEEF" w14:textId="77777777" w:rsidR="00E22E49" w:rsidRDefault="001C34A4">
      <w:pPr>
        <w:pStyle w:val="a"/>
        <w:ind w:firstLine="480"/>
      </w:pPr>
      <w:r>
        <w:t xml:space="preserve">    const WORD: SystemWordWide;</w:t>
      </w:r>
    </w:p>
    <w:p w14:paraId="00A0DEF0" w14:textId="77777777" w:rsidR="00E22E49" w:rsidRDefault="001C34A4">
      <w:pPr>
        <w:pStyle w:val="a"/>
        <w:ind w:firstLine="480"/>
      </w:pPr>
      <w:r>
        <w:t xml:space="preserve">    fn dma_alloc(&amp;self) -&gt; Self::DMA;</w:t>
      </w:r>
    </w:p>
    <w:p w14:paraId="00A0DEF1" w14:textId="77777777" w:rsidR="00E22E49" w:rsidRDefault="001C34A4">
      <w:pPr>
        <w:pStyle w:val="a"/>
        <w:ind w:firstLine="480"/>
      </w:pPr>
      <w:r>
        <w:lastRenderedPageBreak/>
        <w:t>}</w:t>
      </w:r>
    </w:p>
    <w:p w14:paraId="00A0DEF2" w14:textId="0B7F33D2" w:rsidR="00E22E49" w:rsidRDefault="001C34A4">
      <w:pPr>
        <w:pStyle w:val="a"/>
        <w:ind w:firstLine="480"/>
      </w:pPr>
      <w:r>
        <w:rPr>
          <w:rFonts w:hint="eastAsia"/>
        </w:rPr>
        <w:t>此处，为</w:t>
      </w:r>
      <w:r>
        <w:rPr>
          <w:rFonts w:hint="eastAsia"/>
        </w:rPr>
        <w:t>VirtAddr</w:t>
      </w:r>
      <w:r>
        <w:rPr>
          <w:rFonts w:hint="eastAsia"/>
        </w:rPr>
        <w:t>类型与</w:t>
      </w:r>
      <w:r>
        <w:rPr>
          <w:rFonts w:hint="eastAsia"/>
        </w:rPr>
        <w:t>PhysAddr</w:t>
      </w:r>
      <w:r>
        <w:rPr>
          <w:rFonts w:hint="eastAsia"/>
        </w:rPr>
        <w:t>类型添加了约束，要求彼此之间可以通过</w:t>
      </w:r>
      <w:r>
        <w:rPr>
          <w:rFonts w:hint="eastAsia"/>
        </w:rPr>
        <w:t>From Trait</w:t>
      </w:r>
      <w:r>
        <w:rPr>
          <w:rFonts w:hint="eastAsia"/>
        </w:rPr>
        <w:t>进行互相的转换。</w:t>
      </w:r>
      <w:r>
        <w:rPr>
          <w:rFonts w:hint="eastAsia"/>
        </w:rPr>
        <w:t>VirtAddr</w:t>
      </w:r>
      <w:r>
        <w:rPr>
          <w:rFonts w:hint="eastAsia"/>
        </w:rPr>
        <w:t>与</w:t>
      </w:r>
      <w:r>
        <w:rPr>
          <w:rFonts w:hint="eastAsia"/>
        </w:rPr>
        <w:t>PhysAddr</w:t>
      </w:r>
      <w:r>
        <w:rPr>
          <w:rFonts w:hint="eastAsia"/>
        </w:rPr>
        <w:t>是虚拟地址与物理地址的封装类型，其并未改变对应地址在内存上的布局（即内存地址以</w:t>
      </w:r>
      <w:r>
        <w:rPr>
          <w:rFonts w:hint="eastAsia"/>
        </w:rPr>
        <w:t>64</w:t>
      </w:r>
      <w:r>
        <w:rPr>
          <w:rFonts w:hint="eastAsia"/>
        </w:rPr>
        <w:t>位无符号整数表示），并为其附加了额外的编译期属性。用户可根据所用平台的实际情况，为虚拟与物理地址实现不同的转换方法。在主机驱动层中，所有对寄存器的内存读写都会使用</w:t>
      </w:r>
      <w:r>
        <w:rPr>
          <w:rFonts w:hint="eastAsia"/>
        </w:rPr>
        <w:t>PhysAddr</w:t>
      </w:r>
      <w:r>
        <w:rPr>
          <w:rFonts w:hint="eastAsia"/>
        </w:rPr>
        <w:t>这个物理地址包装类。</w:t>
      </w:r>
      <w:r w:rsidR="008808BE">
        <w:rPr>
          <w:rFonts w:hint="eastAsia"/>
        </w:rPr>
        <w:t>修复后运行结果如图</w:t>
      </w:r>
      <w:r w:rsidR="008808BE">
        <w:rPr>
          <w:rFonts w:hint="eastAsia"/>
        </w:rPr>
        <w:t>5.14</w:t>
      </w:r>
      <w:r w:rsidR="008808BE">
        <w:rPr>
          <w:rFonts w:hint="eastAsia"/>
        </w:rPr>
        <w:t>所示，</w:t>
      </w:r>
      <w:r w:rsidR="008808BE">
        <w:rPr>
          <w:rFonts w:hint="eastAsia"/>
        </w:rPr>
        <w:t>QEMU</w:t>
      </w:r>
      <w:r w:rsidR="008808BE">
        <w:rPr>
          <w:rFonts w:hint="eastAsia"/>
        </w:rPr>
        <w:t>调试输出显示虚拟</w:t>
      </w:r>
      <w:r w:rsidR="008808BE">
        <w:rPr>
          <w:rFonts w:hint="eastAsia"/>
        </w:rPr>
        <w:t>XHCI</w:t>
      </w:r>
      <w:r w:rsidR="008808BE">
        <w:rPr>
          <w:rFonts w:hint="eastAsia"/>
        </w:rPr>
        <w:t>控制器正确处理了内存读写。</w:t>
      </w:r>
    </w:p>
    <w:p w14:paraId="00A0DEF3" w14:textId="77777777" w:rsidR="00E22E49" w:rsidRDefault="001C34A4">
      <w:pPr>
        <w:jc w:val="center"/>
      </w:pPr>
      <w:r>
        <w:rPr>
          <w:noProof/>
        </w:rPr>
        <w:drawing>
          <wp:inline distT="0" distB="0" distL="114300" distR="114300" wp14:anchorId="00A0DF50" wp14:editId="00A0DF51">
            <wp:extent cx="5497830" cy="4151630"/>
            <wp:effectExtent l="0" t="0" r="7620"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3"/>
                    <a:stretch>
                      <a:fillRect/>
                    </a:stretch>
                  </pic:blipFill>
                  <pic:spPr>
                    <a:xfrm>
                      <a:off x="0" y="0"/>
                      <a:ext cx="5497830" cy="4151630"/>
                    </a:xfrm>
                    <a:prstGeom prst="rect">
                      <a:avLst/>
                    </a:prstGeom>
                    <a:noFill/>
                    <a:ln>
                      <a:noFill/>
                    </a:ln>
                  </pic:spPr>
                </pic:pic>
              </a:graphicData>
            </a:graphic>
          </wp:inline>
        </w:drawing>
      </w:r>
    </w:p>
    <w:p w14:paraId="00A0DEF4" w14:textId="77777777" w:rsidR="00E22E49" w:rsidRDefault="001C34A4">
      <w:pPr>
        <w:pStyle w:val="Caption"/>
      </w:pPr>
      <w:r>
        <w:lastRenderedPageBreak/>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14</w:t>
      </w:r>
      <w:r>
        <w:fldChar w:fldCharType="end"/>
      </w:r>
      <w:r>
        <w:rPr>
          <w:rFonts w:hint="eastAsia"/>
        </w:rPr>
        <w:t xml:space="preserve"> </w:t>
      </w:r>
      <w:r>
        <w:rPr>
          <w:rFonts w:hint="eastAsia"/>
        </w:rPr>
        <w:t>修复后的</w:t>
      </w:r>
      <w:r>
        <w:rPr>
          <w:rFonts w:hint="eastAsia"/>
        </w:rPr>
        <w:t>QEMU</w:t>
      </w:r>
      <w:r>
        <w:rPr>
          <w:rFonts w:hint="eastAsia"/>
        </w:rPr>
        <w:t>运行结果</w:t>
      </w:r>
      <w:bookmarkStart w:id="80" w:name="_Toc394577326"/>
      <w:bookmarkStart w:id="81" w:name="_Toc846329776"/>
      <w:bookmarkStart w:id="82" w:name="_Toc399647701"/>
      <w:bookmarkStart w:id="83" w:name="_Toc397346412"/>
    </w:p>
    <w:p w14:paraId="00A0DEF5" w14:textId="77777777" w:rsidR="00E22E49" w:rsidRDefault="001C34A4">
      <w:pPr>
        <w:pStyle w:val="Heading2"/>
        <w:spacing w:before="156"/>
        <w:rPr>
          <w:lang w:val="en-US"/>
        </w:rPr>
      </w:pPr>
      <w:bookmarkStart w:id="84" w:name="_Toc17915"/>
      <w:r>
        <w:rPr>
          <w:rFonts w:hint="eastAsia"/>
          <w:lang w:val="en-US"/>
        </w:rPr>
        <w:t>本章小结</w:t>
      </w:r>
      <w:bookmarkEnd w:id="84"/>
    </w:p>
    <w:p w14:paraId="00A0DEF6" w14:textId="77777777" w:rsidR="00E22E49" w:rsidRDefault="001C34A4">
      <w:pPr>
        <w:pStyle w:val="a"/>
        <w:ind w:firstLine="480"/>
      </w:pPr>
      <w:r>
        <w:rPr>
          <w:rFonts w:hint="eastAsia"/>
        </w:rPr>
        <w:t>本章对整个</w:t>
      </w:r>
      <w:r>
        <w:rPr>
          <w:rFonts w:hint="eastAsia"/>
        </w:rPr>
        <w:t>USB</w:t>
      </w:r>
      <w:r>
        <w:rPr>
          <w:rFonts w:hint="eastAsia"/>
        </w:rPr>
        <w:t>主机端驱动子系统从硬件到软件，从内部的异步调度器到通用的</w:t>
      </w:r>
      <w:r>
        <w:rPr>
          <w:rFonts w:hint="eastAsia"/>
        </w:rPr>
        <w:t>USB</w:t>
      </w:r>
      <w:r>
        <w:rPr>
          <w:rFonts w:hint="eastAsia"/>
        </w:rPr>
        <w:t>描述符解析器，再到基于以上工作的应用层</w:t>
      </w:r>
      <w:r>
        <w:rPr>
          <w:rFonts w:hint="eastAsia"/>
        </w:rPr>
        <w:t>USB</w:t>
      </w:r>
      <w:r>
        <w:rPr>
          <w:rFonts w:hint="eastAsia"/>
        </w:rPr>
        <w:t>协议模块（</w:t>
      </w:r>
      <w:r>
        <w:rPr>
          <w:rFonts w:hint="eastAsia"/>
        </w:rPr>
        <w:t>USB-HID</w:t>
      </w:r>
      <w:r>
        <w:rPr>
          <w:rFonts w:hint="eastAsia"/>
        </w:rPr>
        <w:t>协议及</w:t>
      </w:r>
      <w:r>
        <w:rPr>
          <w:rFonts w:hint="eastAsia"/>
        </w:rPr>
        <w:t>USB-CDC</w:t>
      </w:r>
      <w:r>
        <w:rPr>
          <w:rFonts w:hint="eastAsia"/>
        </w:rPr>
        <w:t>协议）进行了全方位的测试，验证了系统的可用性，并且还展示了本系统在实际生产落地中的应用情况（使用</w:t>
      </w:r>
      <w:r>
        <w:rPr>
          <w:rFonts w:hint="eastAsia"/>
        </w:rPr>
        <w:t>USB-HID</w:t>
      </w:r>
      <w:r>
        <w:rPr>
          <w:rFonts w:hint="eastAsia"/>
        </w:rPr>
        <w:t>驱动控制小车运动）以及发现并排除了潜在的</w:t>
      </w:r>
      <w:r>
        <w:rPr>
          <w:rFonts w:hint="eastAsia"/>
        </w:rPr>
        <w:t>BUG</w:t>
      </w:r>
      <w:r>
        <w:rPr>
          <w:rFonts w:hint="eastAsia"/>
        </w:rPr>
        <w:t>。经过以上种种测试与调试，验证了所设计的系统符合“高可靠，易移植，模块化，异步化”的设计要求。</w:t>
      </w:r>
    </w:p>
    <w:p w14:paraId="00A0DEF7" w14:textId="77777777" w:rsidR="00E22E49" w:rsidRDefault="001C34A4">
      <w:r>
        <w:rPr>
          <w:rFonts w:hint="eastAsia"/>
        </w:rPr>
        <w:br w:type="page"/>
      </w:r>
    </w:p>
    <w:p w14:paraId="00A0DEF8" w14:textId="77777777" w:rsidR="00E22E49" w:rsidRDefault="00E22E49"/>
    <w:p w14:paraId="00A0DEF9" w14:textId="77777777" w:rsidR="00E22E49" w:rsidRDefault="001C34A4">
      <w:pPr>
        <w:pStyle w:val="1--"/>
        <w:numPr>
          <w:ins w:id="85" w:author="小蚂蚁" w:date="2024-06-26T10:22:00Z"/>
        </w:numPr>
        <w:rPr>
          <w:rFonts w:ascii="SimSun" w:hAnsi="SimSun" w:hint="default"/>
          <w:sz w:val="24"/>
          <w:szCs w:val="24"/>
        </w:rPr>
      </w:pPr>
      <w:bookmarkStart w:id="86" w:name="_Toc2891"/>
      <w:r>
        <w:t>结</w:t>
      </w:r>
      <w:r>
        <w:rPr>
          <w:rFonts w:hint="default"/>
        </w:rPr>
        <w:t xml:space="preserve">    </w:t>
      </w:r>
      <w:r>
        <w:t>论</w:t>
      </w:r>
      <w:bookmarkEnd w:id="80"/>
      <w:bookmarkEnd w:id="81"/>
      <w:bookmarkEnd w:id="82"/>
      <w:bookmarkEnd w:id="83"/>
      <w:bookmarkEnd w:id="86"/>
    </w:p>
    <w:p w14:paraId="00A0DEFA" w14:textId="75771AD9" w:rsidR="00E22E49" w:rsidRDefault="001C34A4">
      <w:pPr>
        <w:pStyle w:val="a"/>
        <w:ind w:firstLine="480"/>
      </w:pPr>
      <w:r>
        <w:rPr>
          <w:rFonts w:hint="eastAsia"/>
        </w:rPr>
        <w:t>随着国产操作系统的快速发展与多样化硬件架构的广泛应用，</w:t>
      </w:r>
      <w:r>
        <w:rPr>
          <w:rFonts w:hint="eastAsia"/>
        </w:rPr>
        <w:t>USB</w:t>
      </w:r>
      <w:r>
        <w:rPr>
          <w:rFonts w:hint="eastAsia"/>
        </w:rPr>
        <w:t>驱动程序的跨平台兼容性已成为制约技术自主可控的关键问题。传统</w:t>
      </w:r>
      <w:r>
        <w:rPr>
          <w:rFonts w:hint="eastAsia"/>
        </w:rPr>
        <w:t>USB</w:t>
      </w:r>
      <w:r>
        <w:rPr>
          <w:rFonts w:hint="eastAsia"/>
        </w:rPr>
        <w:t>驱动开发高度依赖特定操作系统框架，导致迁移成本高昂且难以适应新兴硬件生态。</w:t>
      </w:r>
      <w:r w:rsidR="00716673" w:rsidRPr="00716673">
        <w:rPr>
          <w:rFonts w:hint="eastAsia"/>
        </w:rPr>
        <w:t>本文设计并实现了基于</w:t>
      </w:r>
      <w:r w:rsidR="00716673" w:rsidRPr="00716673">
        <w:rPr>
          <w:rFonts w:hint="eastAsia"/>
        </w:rPr>
        <w:t>Rust</w:t>
      </w:r>
      <w:r w:rsidR="00716673" w:rsidRPr="00716673">
        <w:rPr>
          <w:rFonts w:hint="eastAsia"/>
        </w:rPr>
        <w:t>的跨平台</w:t>
      </w:r>
      <w:r w:rsidR="00716673" w:rsidRPr="00716673">
        <w:rPr>
          <w:rFonts w:hint="eastAsia"/>
        </w:rPr>
        <w:t>USB</w:t>
      </w:r>
      <w:r w:rsidR="00716673" w:rsidRPr="00716673">
        <w:rPr>
          <w:rFonts w:hint="eastAsia"/>
        </w:rPr>
        <w:t>主机驱动子系统，通过理论分析与实验验证，探索了通用、安全、高效的驱动开发新途径。</w:t>
      </w:r>
    </w:p>
    <w:p w14:paraId="00A0DEFB" w14:textId="0D408203" w:rsidR="00E22E49" w:rsidRDefault="008F498F">
      <w:pPr>
        <w:pStyle w:val="a"/>
        <w:ind w:firstLine="480"/>
      </w:pPr>
      <w:r w:rsidRPr="008F498F">
        <w:rPr>
          <w:rFonts w:hint="eastAsia"/>
        </w:rPr>
        <w:t>研究从</w:t>
      </w:r>
      <w:r w:rsidRPr="008F498F">
        <w:rPr>
          <w:rFonts w:hint="eastAsia"/>
        </w:rPr>
        <w:t>USB</w:t>
      </w:r>
      <w:r w:rsidRPr="008F498F">
        <w:rPr>
          <w:rFonts w:hint="eastAsia"/>
        </w:rPr>
        <w:t>主机控制器驱动层与功能驱动层解耦入手，构建分层抽象架构。</w:t>
      </w:r>
      <w:r w:rsidR="001C34A4">
        <w:rPr>
          <w:rFonts w:hint="eastAsia"/>
        </w:rPr>
        <w:t>通过引入驱动无关的设备实例与统一的主机控制器接口，实现了对不同版本</w:t>
      </w:r>
      <w:r w:rsidR="001C34A4">
        <w:rPr>
          <w:rFonts w:hint="eastAsia"/>
        </w:rPr>
        <w:t>USB</w:t>
      </w:r>
      <w:r w:rsidR="001C34A4">
        <w:rPr>
          <w:rFonts w:hint="eastAsia"/>
        </w:rPr>
        <w:t>主机控制器（如</w:t>
      </w:r>
      <w:r w:rsidR="001C34A4">
        <w:rPr>
          <w:rFonts w:hint="eastAsia"/>
        </w:rPr>
        <w:t>XHCI</w:t>
      </w:r>
      <w:r w:rsidR="001C34A4">
        <w:rPr>
          <w:rFonts w:hint="eastAsia"/>
        </w:rPr>
        <w:t>）的兼容支持。</w:t>
      </w:r>
      <w:r w:rsidR="001B74E2" w:rsidRPr="001B74E2">
        <w:rPr>
          <w:rFonts w:hint="eastAsia"/>
        </w:rPr>
        <w:t>结合</w:t>
      </w:r>
      <w:r w:rsidR="001B74E2" w:rsidRPr="001B74E2">
        <w:rPr>
          <w:rFonts w:hint="eastAsia"/>
        </w:rPr>
        <w:t>Rust</w:t>
      </w:r>
      <w:r w:rsidR="001B74E2" w:rsidRPr="001B74E2">
        <w:rPr>
          <w:rFonts w:hint="eastAsia"/>
        </w:rPr>
        <w:t>异步模型，设计了基于</w:t>
      </w:r>
      <w:r w:rsidR="001B74E2" w:rsidRPr="001B74E2">
        <w:rPr>
          <w:rFonts w:hint="eastAsia"/>
        </w:rPr>
        <w:t>Future</w:t>
      </w:r>
      <w:r w:rsidR="001B74E2" w:rsidRPr="001B74E2">
        <w:rPr>
          <w:rFonts w:hint="eastAsia"/>
        </w:rPr>
        <w:t>的无栈协程调度机制，支持单线程下的任务主动让出与轮询切换</w:t>
      </w:r>
      <w:r w:rsidR="001C34A4">
        <w:rPr>
          <w:rFonts w:hint="eastAsia"/>
        </w:rPr>
        <w:t>。</w:t>
      </w:r>
      <w:r w:rsidR="00996560" w:rsidRPr="00996560">
        <w:rPr>
          <w:rFonts w:hint="eastAsia"/>
        </w:rPr>
        <w:t>该机制降低了多线程资源竞争风险，并通过零成本抽象保障性能。</w:t>
      </w:r>
      <w:r w:rsidR="001C34A4">
        <w:rPr>
          <w:rFonts w:hint="eastAsia"/>
        </w:rPr>
        <w:t>此外，自主研发的</w:t>
      </w:r>
      <w:r w:rsidR="001C34A4">
        <w:rPr>
          <w:rFonts w:hint="eastAsia"/>
        </w:rPr>
        <w:t>USB</w:t>
      </w:r>
      <w:r w:rsidR="001C34A4">
        <w:rPr>
          <w:rFonts w:hint="eastAsia"/>
        </w:rPr>
        <w:t>描述符解析模块采用动态解析策略，有效应对了复杂拓扑结构与厂商自定义描述符的兼容性问题，为上层驱动的即插即用提供了可靠基础。</w:t>
      </w:r>
    </w:p>
    <w:p w14:paraId="00A0DEFC" w14:textId="0848362D" w:rsidR="00E22E49" w:rsidRDefault="005F439B">
      <w:pPr>
        <w:pStyle w:val="a"/>
        <w:ind w:firstLine="480"/>
      </w:pPr>
      <w:r w:rsidRPr="005F439B">
        <w:rPr>
          <w:rFonts w:hint="eastAsia"/>
        </w:rPr>
        <w:t>系统在</w:t>
      </w:r>
      <w:r w:rsidRPr="005F439B">
        <w:rPr>
          <w:rFonts w:hint="eastAsia"/>
        </w:rPr>
        <w:t>ARM</w:t>
      </w:r>
      <w:r w:rsidRPr="005F439B">
        <w:rPr>
          <w:rFonts w:hint="eastAsia"/>
        </w:rPr>
        <w:t>架构（飞腾派、</w:t>
      </w:r>
      <w:r w:rsidRPr="005F439B">
        <w:rPr>
          <w:rFonts w:hint="eastAsia"/>
        </w:rPr>
        <w:t>QEMU</w:t>
      </w:r>
      <w:r w:rsidRPr="005F439B">
        <w:rPr>
          <w:rFonts w:hint="eastAsia"/>
        </w:rPr>
        <w:t>仿真）与</w:t>
      </w:r>
      <w:r w:rsidRPr="005F439B">
        <w:rPr>
          <w:rFonts w:hint="eastAsia"/>
        </w:rPr>
        <w:t>RISC-V</w:t>
      </w:r>
      <w:r w:rsidRPr="005F439B">
        <w:rPr>
          <w:rFonts w:hint="eastAsia"/>
        </w:rPr>
        <w:t>架构（</w:t>
      </w:r>
      <w:r w:rsidRPr="005F439B">
        <w:rPr>
          <w:rFonts w:hint="eastAsia"/>
        </w:rPr>
        <w:t>QEMU</w:t>
      </w:r>
      <w:r w:rsidRPr="005F439B">
        <w:rPr>
          <w:rFonts w:hint="eastAsia"/>
        </w:rPr>
        <w:t>仿真）平台完成了功能与性能测试。</w:t>
      </w:r>
      <w:r w:rsidR="001C34A4">
        <w:rPr>
          <w:rFonts w:hint="eastAsia"/>
        </w:rPr>
        <w:t>测试结果表明，系统能够稳定识别并驱动多种</w:t>
      </w:r>
      <w:r w:rsidR="001C34A4">
        <w:rPr>
          <w:rFonts w:hint="eastAsia"/>
        </w:rPr>
        <w:t>USB</w:t>
      </w:r>
      <w:r w:rsidR="001C34A4">
        <w:rPr>
          <w:rFonts w:hint="eastAsia"/>
        </w:rPr>
        <w:t>设备（如</w:t>
      </w:r>
      <w:r w:rsidR="001C34A4">
        <w:rPr>
          <w:rFonts w:hint="eastAsia"/>
        </w:rPr>
        <w:t>HID</w:t>
      </w:r>
      <w:r w:rsidR="001C34A4">
        <w:rPr>
          <w:rFonts w:hint="eastAsia"/>
        </w:rPr>
        <w:t>设备、存储设备），并通过事件总线机制实现与外部组件的信息交互。通过协议分析仪验证了</w:t>
      </w:r>
      <w:r w:rsidR="001C34A4">
        <w:rPr>
          <w:rFonts w:hint="eastAsia"/>
        </w:rPr>
        <w:t>USB</w:t>
      </w:r>
      <w:r w:rsidR="001C34A4">
        <w:rPr>
          <w:rFonts w:hint="eastAsia"/>
        </w:rPr>
        <w:t>传输的完整性与低延迟特性，而异步任务调度模型在单线程环境下展现出与多线程相当的吞吐效率。</w:t>
      </w:r>
    </w:p>
    <w:p w14:paraId="00A0DEFD" w14:textId="77777777" w:rsidR="00E22E49" w:rsidRDefault="001C34A4">
      <w:pPr>
        <w:pStyle w:val="a"/>
        <w:ind w:firstLine="480"/>
      </w:pPr>
      <w:r>
        <w:rPr>
          <w:rFonts w:hint="eastAsia"/>
        </w:rPr>
        <w:t>本文的主要贡献在于：其一，提出了一种面向跨平台场景的</w:t>
      </w:r>
      <w:r>
        <w:rPr>
          <w:rFonts w:hint="eastAsia"/>
        </w:rPr>
        <w:t>USB</w:t>
      </w:r>
      <w:r>
        <w:rPr>
          <w:rFonts w:hint="eastAsia"/>
        </w:rPr>
        <w:t>驱动框架设计范式，通过分层抽象与异步模型解决了操作系统异构性带来的兼容难题；其二，首次将</w:t>
      </w:r>
      <w:r>
        <w:rPr>
          <w:rFonts w:hint="eastAsia"/>
        </w:rPr>
        <w:t>Rust</w:t>
      </w:r>
      <w:r>
        <w:rPr>
          <w:rFonts w:hint="eastAsia"/>
        </w:rPr>
        <w:t>语言系统级安全特性深度融入</w:t>
      </w:r>
      <w:r>
        <w:rPr>
          <w:rFonts w:hint="eastAsia"/>
        </w:rPr>
        <w:t>USB</w:t>
      </w:r>
      <w:r>
        <w:rPr>
          <w:rFonts w:hint="eastAsia"/>
        </w:rPr>
        <w:t>驱动开发，利用所有权机制与借用检查器规避了内存泄漏与数据竞争风险；其三，设计的事件总线与热拔插驱动管理系统，为国产操作系统的外设生态建设提供了可扩展的技术支撑。</w:t>
      </w:r>
    </w:p>
    <w:p w14:paraId="00A0DEFE" w14:textId="4260E876" w:rsidR="00E22E49" w:rsidRDefault="007E39AA">
      <w:pPr>
        <w:pStyle w:val="a"/>
        <w:ind w:firstLine="480"/>
      </w:pPr>
      <w:r w:rsidRPr="007E39AA">
        <w:rPr>
          <w:rFonts w:hint="eastAsia"/>
        </w:rPr>
        <w:t>未来工作包括：</w:t>
      </w:r>
      <w:r w:rsidR="001C34A4">
        <w:rPr>
          <w:rFonts w:hint="eastAsia"/>
        </w:rPr>
        <w:t>一是扩展对</w:t>
      </w:r>
      <w:r w:rsidR="001C34A4">
        <w:rPr>
          <w:rFonts w:hint="eastAsia"/>
        </w:rPr>
        <w:t>USB4</w:t>
      </w:r>
      <w:r w:rsidR="001C34A4">
        <w:rPr>
          <w:rFonts w:hint="eastAsia"/>
        </w:rPr>
        <w:t>与</w:t>
      </w:r>
      <w:r w:rsidR="001C34A4">
        <w:rPr>
          <w:rFonts w:hint="eastAsia"/>
        </w:rPr>
        <w:t>Thunderbolt</w:t>
      </w:r>
      <w:r w:rsidR="001C34A4">
        <w:rPr>
          <w:rFonts w:hint="eastAsia"/>
        </w:rPr>
        <w:t>协议的支持，适应更高带宽设备的接入需求；二是探索</w:t>
      </w:r>
      <w:r w:rsidR="001C34A4">
        <w:rPr>
          <w:rFonts w:hint="eastAsia"/>
        </w:rPr>
        <w:t>Rust</w:t>
      </w:r>
      <w:r w:rsidR="001C34A4">
        <w:rPr>
          <w:rFonts w:hint="eastAsia"/>
        </w:rPr>
        <w:t>与现有</w:t>
      </w:r>
      <w:r w:rsidR="001C34A4">
        <w:rPr>
          <w:rFonts w:hint="eastAsia"/>
        </w:rPr>
        <w:t>C/C++</w:t>
      </w:r>
      <w:r w:rsidR="001C34A4">
        <w:rPr>
          <w:rFonts w:hint="eastAsia"/>
        </w:rPr>
        <w:t>驱动生态的互操作性，降低迁移成本；三是结合形式化验证工具，对关键模块（如异步调度器）进行数学证明，提升系统可靠性。本研究为构建自主可控的跨平台驱动生态提供了理论参考与实践基础，对推动国产操作系统技术演进具有重要意义。</w:t>
      </w:r>
    </w:p>
    <w:p w14:paraId="00A0DEFF" w14:textId="77777777" w:rsidR="00E22E49" w:rsidRDefault="001C34A4">
      <w:pPr>
        <w:jc w:val="left"/>
        <w:rPr>
          <w:lang w:val="zh-CN"/>
        </w:rPr>
      </w:pPr>
      <w:r>
        <w:rPr>
          <w:lang w:val="zh-CN"/>
        </w:rPr>
        <w:br w:type="page"/>
      </w:r>
    </w:p>
    <w:p w14:paraId="00A0DF00" w14:textId="77777777" w:rsidR="00E22E49" w:rsidRDefault="001C34A4">
      <w:pPr>
        <w:pStyle w:val="1--"/>
        <w:rPr>
          <w:rFonts w:hint="default"/>
        </w:rPr>
      </w:pPr>
      <w:bookmarkStart w:id="87" w:name="_Toc397346413"/>
      <w:bookmarkStart w:id="88" w:name="_Toc1480351151"/>
      <w:bookmarkStart w:id="89" w:name="_Toc25809"/>
      <w:bookmarkStart w:id="90" w:name="_Toc394577327"/>
      <w:bookmarkStart w:id="91" w:name="_Toc1697546538"/>
      <w:r>
        <w:t>参</w:t>
      </w:r>
      <w:r>
        <w:rPr>
          <w:rFonts w:hint="default"/>
        </w:rPr>
        <w:t xml:space="preserve"> </w:t>
      </w:r>
      <w:r>
        <w:t>考</w:t>
      </w:r>
      <w:r>
        <w:rPr>
          <w:rFonts w:hint="default"/>
        </w:rPr>
        <w:t xml:space="preserve"> </w:t>
      </w:r>
      <w:r>
        <w:t>文</w:t>
      </w:r>
      <w:r>
        <w:rPr>
          <w:rFonts w:hint="default"/>
        </w:rPr>
        <w:t xml:space="preserve"> </w:t>
      </w:r>
      <w:r>
        <w:t>献</w:t>
      </w:r>
      <w:bookmarkEnd w:id="87"/>
      <w:bookmarkEnd w:id="88"/>
      <w:bookmarkEnd w:id="89"/>
      <w:bookmarkEnd w:id="90"/>
      <w:bookmarkEnd w:id="91"/>
    </w:p>
    <w:p w14:paraId="7884C496" w14:textId="39CC803F" w:rsidR="007436F8" w:rsidRDefault="001C34A4" w:rsidP="003B6DDD">
      <w:pPr>
        <w:spacing w:line="300" w:lineRule="auto"/>
        <w:rPr>
          <w:rFonts w:ascii="SimSun" w:hAnsi="SimSun" w:cs="Times New Roman"/>
          <w:szCs w:val="21"/>
        </w:rPr>
      </w:pPr>
      <w:r>
        <w:rPr>
          <w:rFonts w:ascii="SimSun" w:hAnsi="SimSun" w:cs="Times New Roman" w:hint="eastAsia"/>
          <w:szCs w:val="21"/>
        </w:rPr>
        <w:t>[1]</w:t>
      </w:r>
      <w:r w:rsidR="003B6DDD">
        <w:rPr>
          <w:rFonts w:ascii="SimSun" w:hAnsi="SimSun" w:cs="Times New Roman" w:hint="eastAsia"/>
          <w:szCs w:val="21"/>
        </w:rPr>
        <w:t xml:space="preserve"> </w:t>
      </w:r>
      <w:r w:rsidR="001339CE" w:rsidRPr="001339CE">
        <w:rPr>
          <w:rFonts w:ascii="SimSun" w:hAnsi="SimSun" w:cs="Times New Roman"/>
          <w:szCs w:val="21"/>
        </w:rPr>
        <w:t>Peng H, Payer M. USBFuzz: A Framework for Fuzzing USB Drivers by Device Emulation[C]//29th USENIX Security Symposium (USENIX Security 20). Berkeley, CA: USENIX Association, 2020: 2559-2575.</w:t>
      </w:r>
    </w:p>
    <w:p w14:paraId="00A0DF02" w14:textId="3C4F635C" w:rsidR="00E22E49" w:rsidRDefault="001C34A4" w:rsidP="003B6DDD">
      <w:pPr>
        <w:spacing w:line="300" w:lineRule="auto"/>
        <w:rPr>
          <w:rFonts w:ascii="SimSun" w:hAnsi="SimSun" w:cs="Times New Roman"/>
          <w:szCs w:val="21"/>
        </w:rPr>
      </w:pPr>
      <w:r>
        <w:rPr>
          <w:rFonts w:ascii="SimSun" w:hAnsi="SimSun" w:cs="Times New Roman" w:hint="eastAsia"/>
          <w:szCs w:val="21"/>
        </w:rPr>
        <w:t>[2]</w:t>
      </w:r>
      <w:r w:rsidR="003B6DDD">
        <w:rPr>
          <w:rFonts w:ascii="SimSun" w:hAnsi="SimSun" w:cs="Times New Roman" w:hint="eastAsia"/>
          <w:szCs w:val="21"/>
        </w:rPr>
        <w:t xml:space="preserve"> </w:t>
      </w:r>
      <w:r>
        <w:rPr>
          <w:rFonts w:ascii="SimSun" w:hAnsi="SimSun" w:cs="Times New Roman" w:hint="eastAsia"/>
          <w:szCs w:val="21"/>
        </w:rPr>
        <w:t xml:space="preserve">J. Huang, Y. Wang, </w:t>
      </w:r>
      <w:r w:rsidR="006756BC" w:rsidRPr="006756BC">
        <w:rPr>
          <w:rFonts w:ascii="SimSun" w:hAnsi="SimSun" w:cs="Times New Roman"/>
          <w:szCs w:val="21"/>
        </w:rPr>
        <w:t>Research and Application of High-Speed and Adjustable Synchronous Data Transfer System Based on USB 3.0 Peripheral Controller[J]. Journal of Circuits, Systems and Computers, 2020, 30. DOI:10.1142/S0218126621501188.</w:t>
      </w:r>
    </w:p>
    <w:p w14:paraId="3E3651B1" w14:textId="5249354C" w:rsidR="007C0E93" w:rsidRDefault="007C0E93" w:rsidP="003B6DDD">
      <w:pPr>
        <w:spacing w:line="300" w:lineRule="auto"/>
        <w:rPr>
          <w:rFonts w:ascii="SimSun" w:hAnsi="SimSun" w:cs="Times New Roman"/>
          <w:szCs w:val="21"/>
        </w:rPr>
      </w:pPr>
      <w:r w:rsidRPr="007C0E93">
        <w:rPr>
          <w:rFonts w:ascii="SimSun" w:hAnsi="SimSun" w:cs="Times New Roman" w:hint="eastAsia"/>
          <w:szCs w:val="21"/>
        </w:rPr>
        <w:t>[</w:t>
      </w:r>
      <w:r>
        <w:rPr>
          <w:rFonts w:ascii="SimSun" w:hAnsi="SimSun" w:cs="Times New Roman" w:hint="eastAsia"/>
          <w:szCs w:val="21"/>
        </w:rPr>
        <w:t>3</w:t>
      </w:r>
      <w:r w:rsidRPr="007C0E93">
        <w:rPr>
          <w:rFonts w:ascii="SimSun" w:hAnsi="SimSun" w:cs="Times New Roman" w:hint="eastAsia"/>
          <w:szCs w:val="21"/>
        </w:rPr>
        <w:t>]</w:t>
      </w:r>
      <w:r>
        <w:rPr>
          <w:rFonts w:ascii="SimSun" w:hAnsi="SimSun" w:cs="Times New Roman" w:hint="eastAsia"/>
          <w:szCs w:val="21"/>
        </w:rPr>
        <w:t xml:space="preserve"> </w:t>
      </w:r>
      <w:r w:rsidRPr="007C0E93">
        <w:rPr>
          <w:rFonts w:ascii="SimSun" w:hAnsi="SimSun" w:cs="Times New Roman" w:hint="eastAsia"/>
          <w:szCs w:val="21"/>
        </w:rPr>
        <w:t>Wong G W .Can Rust Work for Safety-Critical Embedded Systems?[J].Electronic Design,2025,</w:t>
      </w:r>
    </w:p>
    <w:p w14:paraId="00A0DF04" w14:textId="77777777" w:rsidR="00E22E49" w:rsidRDefault="001C34A4" w:rsidP="003B6DDD">
      <w:pPr>
        <w:spacing w:line="300" w:lineRule="auto"/>
        <w:rPr>
          <w:rFonts w:ascii="SimSun" w:hAnsi="SimSun" w:cs="Times New Roman"/>
          <w:szCs w:val="21"/>
        </w:rPr>
      </w:pPr>
      <w:r>
        <w:rPr>
          <w:rFonts w:ascii="SimSun" w:hAnsi="SimSun" w:cs="Times New Roman" w:hint="eastAsia"/>
          <w:szCs w:val="21"/>
        </w:rPr>
        <w:t xml:space="preserve">[4] </w:t>
      </w:r>
      <w:r>
        <w:rPr>
          <w:rFonts w:ascii="SimSun" w:hAnsi="SimSun" w:cs="Times New Roman" w:hint="eastAsia"/>
          <w:szCs w:val="21"/>
        </w:rPr>
        <w:t>韩乃平</w:t>
      </w:r>
      <w:r>
        <w:rPr>
          <w:rFonts w:ascii="SimSun" w:hAnsi="SimSun" w:cs="Times New Roman" w:hint="eastAsia"/>
          <w:szCs w:val="21"/>
        </w:rPr>
        <w:t>,</w:t>
      </w:r>
      <w:r>
        <w:rPr>
          <w:rFonts w:ascii="SimSun" w:hAnsi="SimSun" w:cs="Times New Roman" w:hint="eastAsia"/>
          <w:szCs w:val="21"/>
        </w:rPr>
        <w:t>李蕾</w:t>
      </w:r>
      <w:r>
        <w:rPr>
          <w:rFonts w:ascii="SimSun" w:hAnsi="SimSun" w:cs="Times New Roman" w:hint="eastAsia"/>
          <w:szCs w:val="21"/>
        </w:rPr>
        <w:t>.</w:t>
      </w:r>
      <w:r>
        <w:rPr>
          <w:rFonts w:ascii="SimSun" w:hAnsi="SimSun" w:cs="Times New Roman" w:hint="eastAsia"/>
          <w:szCs w:val="21"/>
        </w:rPr>
        <w:t>国产操作系统生态体系建设现状分析</w:t>
      </w:r>
      <w:r>
        <w:rPr>
          <w:rFonts w:ascii="SimSun" w:hAnsi="SimSun" w:cs="Times New Roman" w:hint="eastAsia"/>
          <w:szCs w:val="21"/>
        </w:rPr>
        <w:t>[J].</w:t>
      </w:r>
      <w:r>
        <w:rPr>
          <w:rFonts w:ascii="SimSun" w:hAnsi="SimSun" w:cs="Times New Roman" w:hint="eastAsia"/>
          <w:szCs w:val="21"/>
        </w:rPr>
        <w:t>信息安全研究</w:t>
      </w:r>
      <w:r>
        <w:rPr>
          <w:rFonts w:ascii="SimSun" w:hAnsi="SimSun" w:cs="Times New Roman" w:hint="eastAsia"/>
          <w:szCs w:val="21"/>
        </w:rPr>
        <w:t>,2020,6(10):887-891.</w:t>
      </w:r>
    </w:p>
    <w:p w14:paraId="00A0DF05" w14:textId="77777777" w:rsidR="00E22E49" w:rsidRDefault="001C34A4" w:rsidP="003B6DDD">
      <w:pPr>
        <w:spacing w:line="300" w:lineRule="auto"/>
        <w:rPr>
          <w:rFonts w:ascii="SimSun" w:hAnsi="SimSun" w:cs="Times New Roman"/>
          <w:szCs w:val="21"/>
        </w:rPr>
      </w:pPr>
      <w:r>
        <w:rPr>
          <w:rFonts w:ascii="SimSun" w:hAnsi="SimSun" w:cs="Times New Roman" w:hint="eastAsia"/>
          <w:szCs w:val="21"/>
        </w:rPr>
        <w:t xml:space="preserve">[5] </w:t>
      </w:r>
      <w:r>
        <w:rPr>
          <w:rFonts w:ascii="SimSun" w:hAnsi="SimSun" w:cs="Times New Roman" w:hint="eastAsia"/>
          <w:szCs w:val="21"/>
        </w:rPr>
        <w:t>杨志荣</w:t>
      </w:r>
      <w:r>
        <w:rPr>
          <w:rFonts w:ascii="SimSun" w:hAnsi="SimSun" w:cs="Times New Roman" w:hint="eastAsia"/>
          <w:szCs w:val="21"/>
        </w:rPr>
        <w:t>,</w:t>
      </w:r>
      <w:r>
        <w:rPr>
          <w:rFonts w:ascii="SimSun" w:hAnsi="SimSun" w:cs="Times New Roman" w:hint="eastAsia"/>
          <w:szCs w:val="21"/>
        </w:rPr>
        <w:t>胡茂海</w:t>
      </w:r>
      <w:r>
        <w:rPr>
          <w:rFonts w:ascii="SimSun" w:hAnsi="SimSun" w:cs="Times New Roman" w:hint="eastAsia"/>
          <w:szCs w:val="21"/>
        </w:rPr>
        <w:t>,</w:t>
      </w:r>
      <w:r>
        <w:rPr>
          <w:rFonts w:ascii="SimSun" w:hAnsi="SimSun" w:cs="Times New Roman" w:hint="eastAsia"/>
          <w:szCs w:val="21"/>
        </w:rPr>
        <w:t>董理</w:t>
      </w:r>
      <w:r>
        <w:rPr>
          <w:rFonts w:ascii="SimSun" w:hAnsi="SimSun" w:cs="Times New Roman" w:hint="eastAsia"/>
          <w:szCs w:val="21"/>
        </w:rPr>
        <w:t>,</w:t>
      </w:r>
      <w:r>
        <w:rPr>
          <w:rFonts w:ascii="SimSun" w:hAnsi="SimSun" w:cs="Times New Roman" w:hint="eastAsia"/>
          <w:szCs w:val="21"/>
        </w:rPr>
        <w:t>李守业</w:t>
      </w:r>
      <w:r>
        <w:rPr>
          <w:rFonts w:ascii="SimSun" w:hAnsi="SimSun" w:cs="Times New Roman" w:hint="eastAsia"/>
          <w:szCs w:val="21"/>
        </w:rPr>
        <w:t>.FPGA</w:t>
      </w:r>
      <w:r>
        <w:rPr>
          <w:rFonts w:ascii="SimSun" w:hAnsi="SimSun" w:cs="Times New Roman" w:hint="eastAsia"/>
          <w:szCs w:val="21"/>
        </w:rPr>
        <w:t>的</w:t>
      </w:r>
      <w:r>
        <w:rPr>
          <w:rFonts w:ascii="SimSun" w:hAnsi="SimSun" w:cs="Times New Roman" w:hint="eastAsia"/>
          <w:szCs w:val="21"/>
        </w:rPr>
        <w:t>xHCI</w:t>
      </w:r>
      <w:r>
        <w:rPr>
          <w:rFonts w:ascii="SimSun" w:hAnsi="SimSun" w:cs="Times New Roman" w:hint="eastAsia"/>
          <w:szCs w:val="21"/>
        </w:rPr>
        <w:t>协议软核</w:t>
      </w:r>
      <w:r>
        <w:rPr>
          <w:rFonts w:ascii="SimSun" w:hAnsi="SimSun" w:cs="Times New Roman" w:hint="eastAsia"/>
          <w:szCs w:val="21"/>
        </w:rPr>
        <w:t>IP</w:t>
      </w:r>
      <w:r>
        <w:rPr>
          <w:rFonts w:ascii="SimSun" w:hAnsi="SimSun" w:cs="Times New Roman" w:hint="eastAsia"/>
          <w:szCs w:val="21"/>
        </w:rPr>
        <w:t>设计及应用</w:t>
      </w:r>
      <w:r>
        <w:rPr>
          <w:rFonts w:ascii="SimSun" w:hAnsi="SimSun" w:cs="Times New Roman" w:hint="eastAsia"/>
          <w:szCs w:val="21"/>
        </w:rPr>
        <w:t>[J].</w:t>
      </w:r>
      <w:r>
        <w:rPr>
          <w:rFonts w:ascii="SimSun" w:hAnsi="SimSun" w:cs="Times New Roman" w:hint="eastAsia"/>
          <w:szCs w:val="21"/>
        </w:rPr>
        <w:t>单片机与嵌入式系统应用</w:t>
      </w:r>
      <w:r>
        <w:rPr>
          <w:rFonts w:ascii="SimSun" w:hAnsi="SimSun" w:cs="Times New Roman" w:hint="eastAsia"/>
          <w:szCs w:val="21"/>
        </w:rPr>
        <w:t>,2022,22(12):7-11.</w:t>
      </w:r>
    </w:p>
    <w:p w14:paraId="00A0DF06" w14:textId="3258D009" w:rsidR="00E22E49" w:rsidRDefault="001C34A4" w:rsidP="003B6DDD">
      <w:pPr>
        <w:spacing w:line="300" w:lineRule="auto"/>
        <w:rPr>
          <w:rFonts w:ascii="SimSun" w:hAnsi="SimSun" w:cs="Times New Roman"/>
          <w:szCs w:val="21"/>
        </w:rPr>
      </w:pPr>
      <w:r>
        <w:rPr>
          <w:rFonts w:ascii="SimSun" w:hAnsi="SimSun" w:cs="Times New Roman" w:hint="eastAsia"/>
          <w:szCs w:val="21"/>
        </w:rPr>
        <w:t xml:space="preserve">[6] </w:t>
      </w:r>
      <w:r>
        <w:rPr>
          <w:rFonts w:ascii="SimSun" w:hAnsi="SimSun" w:cs="Times New Roman" w:hint="eastAsia"/>
          <w:szCs w:val="21"/>
        </w:rPr>
        <w:t>C</w:t>
      </w:r>
      <w:r>
        <w:rPr>
          <w:rFonts w:ascii="SimSun" w:hAnsi="SimSun" w:cs="Times New Roman" w:hint="eastAsia"/>
          <w:szCs w:val="21"/>
        </w:rPr>
        <w:t>.</w:t>
      </w:r>
      <w:r>
        <w:rPr>
          <w:rFonts w:ascii="SimSun" w:hAnsi="SimSun" w:cs="Times New Roman" w:hint="eastAsia"/>
          <w:szCs w:val="21"/>
        </w:rPr>
        <w:t xml:space="preserve"> </w:t>
      </w:r>
      <w:r>
        <w:rPr>
          <w:rFonts w:ascii="SimSun" w:hAnsi="SimSun" w:cs="Times New Roman" w:hint="eastAsia"/>
          <w:szCs w:val="21"/>
        </w:rPr>
        <w:t>W</w:t>
      </w:r>
      <w:r>
        <w:rPr>
          <w:rFonts w:ascii="SimSun" w:hAnsi="SimSun" w:cs="Times New Roman" w:hint="eastAsia"/>
          <w:szCs w:val="21"/>
        </w:rPr>
        <w:t>a</w:t>
      </w:r>
      <w:r>
        <w:rPr>
          <w:rFonts w:ascii="SimSun" w:hAnsi="SimSun" w:cs="Times New Roman" w:hint="eastAsia"/>
          <w:szCs w:val="21"/>
        </w:rPr>
        <w:t>n</w:t>
      </w:r>
      <w:r>
        <w:rPr>
          <w:rFonts w:ascii="SimSun" w:hAnsi="SimSun" w:cs="Times New Roman" w:hint="eastAsia"/>
          <w:szCs w:val="21"/>
        </w:rPr>
        <w:t>g</w:t>
      </w:r>
      <w:r>
        <w:rPr>
          <w:rFonts w:ascii="SimSun" w:hAnsi="SimSun" w:cs="Times New Roman" w:hint="eastAsia"/>
          <w:szCs w:val="21"/>
        </w:rPr>
        <w:t xml:space="preserve">, </w:t>
      </w:r>
      <w:r w:rsidR="00645964" w:rsidRPr="00645964">
        <w:rPr>
          <w:rFonts w:ascii="SimSun" w:hAnsi="SimSun" w:cs="Times New Roman"/>
          <w:szCs w:val="21"/>
        </w:rPr>
        <w:t>Analyzing the limitations of parallelism in hardware and software through threaded programming[J]. Highlights in Science, Engineering and Technology, 2023, 41: 23-28. DOI:10.54097/hset.v41i.6738.</w:t>
      </w:r>
    </w:p>
    <w:p w14:paraId="00A0DF07" w14:textId="77777777" w:rsidR="00E22E49" w:rsidRDefault="001C34A4" w:rsidP="003B6DDD">
      <w:pPr>
        <w:spacing w:line="300" w:lineRule="auto"/>
        <w:rPr>
          <w:rFonts w:ascii="SimSun" w:hAnsi="SimSun" w:cs="Times New Roman"/>
          <w:szCs w:val="21"/>
        </w:rPr>
      </w:pPr>
      <w:r>
        <w:rPr>
          <w:rFonts w:ascii="SimSun" w:hAnsi="SimSun" w:cs="Times New Roman" w:hint="eastAsia"/>
          <w:szCs w:val="21"/>
        </w:rPr>
        <w:t xml:space="preserve">[7] </w:t>
      </w:r>
      <w:r>
        <w:rPr>
          <w:rFonts w:ascii="SimSun" w:hAnsi="SimSun" w:cs="Times New Roman" w:hint="eastAsia"/>
          <w:szCs w:val="21"/>
        </w:rPr>
        <w:t>张帅林</w:t>
      </w:r>
      <w:r>
        <w:rPr>
          <w:rFonts w:ascii="SimSun" w:hAnsi="SimSun" w:cs="Times New Roman" w:hint="eastAsia"/>
          <w:szCs w:val="21"/>
        </w:rPr>
        <w:t xml:space="preserve">. </w:t>
      </w:r>
      <w:r>
        <w:rPr>
          <w:rFonts w:ascii="SimSun" w:hAnsi="SimSun" w:cs="Times New Roman" w:hint="eastAsia"/>
          <w:szCs w:val="21"/>
        </w:rPr>
        <w:t>基于嵌入式处理器的高性能中间件软件设计与实现</w:t>
      </w:r>
      <w:r>
        <w:rPr>
          <w:rFonts w:ascii="SimSun" w:hAnsi="SimSun" w:cs="Times New Roman" w:hint="eastAsia"/>
          <w:szCs w:val="21"/>
        </w:rPr>
        <w:t>[D].</w:t>
      </w:r>
      <w:r>
        <w:rPr>
          <w:rFonts w:ascii="SimSun" w:hAnsi="SimSun" w:cs="Times New Roman" w:hint="eastAsia"/>
          <w:szCs w:val="21"/>
        </w:rPr>
        <w:t>北京理工大学</w:t>
      </w:r>
      <w:r>
        <w:rPr>
          <w:rFonts w:ascii="SimSun" w:hAnsi="SimSun" w:cs="Times New Roman" w:hint="eastAsia"/>
          <w:szCs w:val="21"/>
        </w:rPr>
        <w:t>,2021.DOI:10.26948/d.cnki.gbjlu.2021.001581.</w:t>
      </w:r>
    </w:p>
    <w:p w14:paraId="00A0DF08" w14:textId="77777777" w:rsidR="00E22E49" w:rsidRDefault="001C34A4" w:rsidP="003B6DDD">
      <w:pPr>
        <w:spacing w:line="300" w:lineRule="auto"/>
        <w:rPr>
          <w:rFonts w:ascii="SimSun" w:hAnsi="SimSun" w:cs="Times New Roman"/>
          <w:szCs w:val="21"/>
        </w:rPr>
      </w:pPr>
      <w:r>
        <w:rPr>
          <w:rFonts w:ascii="SimSun" w:hAnsi="SimSun" w:cs="Times New Roman" w:hint="eastAsia"/>
          <w:szCs w:val="21"/>
        </w:rPr>
        <w:t>[8]</w:t>
      </w:r>
      <w:r>
        <w:rPr>
          <w:rFonts w:ascii="SimSun" w:hAnsi="SimSun" w:cs="Times New Roman" w:hint="eastAsia"/>
          <w:szCs w:val="21"/>
        </w:rPr>
        <w:t xml:space="preserve"> </w:t>
      </w:r>
      <w:r>
        <w:rPr>
          <w:rFonts w:ascii="SimSun" w:hAnsi="SimSun" w:cs="Times New Roman" w:hint="eastAsia"/>
          <w:szCs w:val="21"/>
        </w:rPr>
        <w:t>刘巍</w:t>
      </w:r>
      <w:r>
        <w:rPr>
          <w:rFonts w:ascii="SimSun" w:hAnsi="SimSun" w:cs="Times New Roman" w:hint="eastAsia"/>
          <w:szCs w:val="21"/>
        </w:rPr>
        <w:t>,</w:t>
      </w:r>
      <w:r>
        <w:rPr>
          <w:rFonts w:ascii="SimSun" w:hAnsi="SimSun" w:cs="Times New Roman" w:hint="eastAsia"/>
          <w:szCs w:val="21"/>
        </w:rPr>
        <w:t>黄智勇</w:t>
      </w:r>
      <w:r>
        <w:rPr>
          <w:rFonts w:ascii="SimSun" w:hAnsi="SimSun" w:cs="Times New Roman" w:hint="eastAsia"/>
          <w:szCs w:val="21"/>
        </w:rPr>
        <w:t>.</w:t>
      </w:r>
      <w:r>
        <w:rPr>
          <w:rFonts w:ascii="SimSun" w:hAnsi="SimSun" w:cs="Times New Roman" w:hint="eastAsia"/>
          <w:szCs w:val="21"/>
        </w:rPr>
        <w:t>国产化实时通信中间件</w:t>
      </w:r>
      <w:r>
        <w:rPr>
          <w:rFonts w:ascii="SimSun" w:hAnsi="SimSun" w:cs="Times New Roman" w:hint="eastAsia"/>
          <w:szCs w:val="21"/>
        </w:rPr>
        <w:t>DDS</w:t>
      </w:r>
      <w:r>
        <w:rPr>
          <w:rFonts w:ascii="SimSun" w:hAnsi="SimSun" w:cs="Times New Roman" w:hint="eastAsia"/>
          <w:szCs w:val="21"/>
        </w:rPr>
        <w:t>的跨平台实现和优化技术</w:t>
      </w:r>
      <w:r>
        <w:rPr>
          <w:rFonts w:ascii="SimSun" w:hAnsi="SimSun" w:cs="Times New Roman" w:hint="eastAsia"/>
          <w:szCs w:val="21"/>
        </w:rPr>
        <w:t>[J].</w:t>
      </w:r>
      <w:r>
        <w:rPr>
          <w:rFonts w:ascii="SimSun" w:hAnsi="SimSun" w:cs="Times New Roman" w:hint="eastAsia"/>
          <w:szCs w:val="21"/>
        </w:rPr>
        <w:t>现代雷达</w:t>
      </w:r>
      <w:r>
        <w:rPr>
          <w:rFonts w:ascii="SimSun" w:hAnsi="SimSun" w:cs="Times New Roman" w:hint="eastAsia"/>
          <w:szCs w:val="21"/>
        </w:rPr>
        <w:t>,20</w:t>
      </w:r>
      <w:r>
        <w:rPr>
          <w:rFonts w:ascii="SimSun" w:hAnsi="SimSun" w:cs="Times New Roman" w:hint="eastAsia"/>
          <w:szCs w:val="21"/>
        </w:rPr>
        <w:t>21</w:t>
      </w:r>
      <w:r>
        <w:rPr>
          <w:rFonts w:ascii="SimSun" w:hAnsi="SimSun" w:cs="Times New Roman" w:hint="eastAsia"/>
          <w:szCs w:val="21"/>
        </w:rPr>
        <w:t>,41(07):39-43.DOI:10.16592/j.cnki.1004-7859.20</w:t>
      </w:r>
      <w:r>
        <w:rPr>
          <w:rFonts w:ascii="SimSun" w:hAnsi="SimSun" w:cs="Times New Roman" w:hint="eastAsia"/>
          <w:szCs w:val="21"/>
        </w:rPr>
        <w:t>21</w:t>
      </w:r>
      <w:r>
        <w:rPr>
          <w:rFonts w:ascii="SimSun" w:hAnsi="SimSun" w:cs="Times New Roman" w:hint="eastAsia"/>
          <w:szCs w:val="21"/>
        </w:rPr>
        <w:t>.07.007.</w:t>
      </w:r>
    </w:p>
    <w:p w14:paraId="00A0DF09" w14:textId="77777777" w:rsidR="00E22E49" w:rsidRDefault="001C34A4" w:rsidP="003B6DDD">
      <w:pPr>
        <w:spacing w:line="300" w:lineRule="auto"/>
        <w:rPr>
          <w:rFonts w:ascii="SimSun" w:hAnsi="SimSun" w:cs="Times New Roman"/>
          <w:szCs w:val="21"/>
        </w:rPr>
      </w:pPr>
      <w:r>
        <w:rPr>
          <w:rFonts w:ascii="SimSun" w:hAnsi="SimSun" w:cs="Times New Roman" w:hint="eastAsia"/>
          <w:szCs w:val="21"/>
        </w:rPr>
        <w:t xml:space="preserve">[9] </w:t>
      </w:r>
      <w:r>
        <w:rPr>
          <w:rFonts w:ascii="SimSun" w:hAnsi="SimSun" w:cs="Times New Roman" w:hint="eastAsia"/>
          <w:szCs w:val="21"/>
        </w:rPr>
        <w:t>王硕</w:t>
      </w:r>
      <w:r>
        <w:rPr>
          <w:rFonts w:ascii="SimSun" w:hAnsi="SimSun" w:cs="Times New Roman" w:hint="eastAsia"/>
          <w:szCs w:val="21"/>
        </w:rPr>
        <w:t>,</w:t>
      </w:r>
      <w:r>
        <w:rPr>
          <w:rFonts w:ascii="SimSun" w:hAnsi="SimSun" w:cs="Times New Roman" w:hint="eastAsia"/>
          <w:szCs w:val="21"/>
        </w:rPr>
        <w:t>胡飞</w:t>
      </w:r>
      <w:r>
        <w:rPr>
          <w:rFonts w:ascii="SimSun" w:hAnsi="SimSun" w:cs="Times New Roman" w:hint="eastAsia"/>
          <w:szCs w:val="21"/>
        </w:rPr>
        <w:t xml:space="preserve">. </w:t>
      </w:r>
      <w:r>
        <w:rPr>
          <w:rFonts w:ascii="SimSun" w:hAnsi="SimSun" w:cs="Times New Roman" w:hint="eastAsia"/>
          <w:szCs w:val="21"/>
        </w:rPr>
        <w:t>基于数据发布订阅服务的嵌入式通信中间件设计</w:t>
      </w:r>
      <w:r>
        <w:rPr>
          <w:rFonts w:ascii="SimSun" w:hAnsi="SimSun" w:cs="Times New Roman" w:hint="eastAsia"/>
          <w:szCs w:val="21"/>
        </w:rPr>
        <w:t>[C]//</w:t>
      </w:r>
      <w:r>
        <w:rPr>
          <w:rFonts w:ascii="SimSun" w:hAnsi="SimSun" w:cs="Times New Roman" w:hint="eastAsia"/>
          <w:szCs w:val="21"/>
        </w:rPr>
        <w:t>中国航空学会</w:t>
      </w:r>
      <w:r>
        <w:rPr>
          <w:rFonts w:ascii="SimSun" w:hAnsi="SimSun" w:cs="Times New Roman" w:hint="eastAsia"/>
          <w:szCs w:val="21"/>
        </w:rPr>
        <w:t>.</w:t>
      </w:r>
      <w:r>
        <w:rPr>
          <w:rFonts w:ascii="SimSun" w:hAnsi="SimSun" w:cs="Times New Roman" w:hint="eastAsia"/>
          <w:szCs w:val="21"/>
        </w:rPr>
        <w:t>第九届中国航空学会青年科技论坛论文集</w:t>
      </w:r>
      <w:r>
        <w:rPr>
          <w:rFonts w:ascii="SimSun" w:hAnsi="SimSun" w:cs="Times New Roman" w:hint="eastAsia"/>
          <w:szCs w:val="21"/>
        </w:rPr>
        <w:t>.</w:t>
      </w:r>
      <w:r>
        <w:rPr>
          <w:rFonts w:ascii="SimSun" w:hAnsi="SimSun" w:cs="Times New Roman" w:hint="eastAsia"/>
          <w:szCs w:val="21"/>
        </w:rPr>
        <w:t>中航出版传媒有限责任公司（</w:t>
      </w:r>
      <w:r>
        <w:rPr>
          <w:rFonts w:ascii="SimSun" w:hAnsi="SimSun" w:cs="Times New Roman" w:hint="eastAsia"/>
          <w:szCs w:val="21"/>
        </w:rPr>
        <w:t>China Aviation Publishing &amp; Media CO.,2020:8.DOI:10.26914/c.cnkihy.2020.052267.</w:t>
      </w:r>
    </w:p>
    <w:p w14:paraId="00A0DF0A" w14:textId="0584A67A" w:rsidR="00E22E49" w:rsidRDefault="001C34A4" w:rsidP="003B6DDD">
      <w:pPr>
        <w:spacing w:line="300" w:lineRule="auto"/>
        <w:rPr>
          <w:rFonts w:ascii="SimSun" w:hAnsi="SimSun" w:cs="Times New Roman"/>
          <w:szCs w:val="21"/>
        </w:rPr>
      </w:pPr>
      <w:r>
        <w:rPr>
          <w:rFonts w:ascii="SimSun" w:hAnsi="SimSun" w:cs="Times New Roman" w:hint="eastAsia"/>
          <w:szCs w:val="21"/>
        </w:rPr>
        <w:t>[10]</w:t>
      </w:r>
      <w:r w:rsidR="001E3E10">
        <w:rPr>
          <w:rFonts w:ascii="SimSun" w:hAnsi="SimSun" w:cs="Times New Roman" w:hint="eastAsia"/>
          <w:szCs w:val="21"/>
        </w:rPr>
        <w:t xml:space="preserve"> </w:t>
      </w:r>
      <w:r>
        <w:rPr>
          <w:rFonts w:ascii="SimSun" w:hAnsi="SimSun" w:cs="Times New Roman" w:hint="eastAsia"/>
          <w:szCs w:val="21"/>
        </w:rPr>
        <w:t>李荣</w:t>
      </w:r>
      <w:r>
        <w:rPr>
          <w:rFonts w:ascii="SimSun" w:hAnsi="SimSun" w:cs="Times New Roman" w:hint="eastAsia"/>
          <w:szCs w:val="21"/>
        </w:rPr>
        <w:t>.2022</w:t>
      </w:r>
      <w:r>
        <w:rPr>
          <w:rFonts w:ascii="SimSun" w:hAnsi="SimSun" w:cs="Times New Roman" w:hint="eastAsia"/>
          <w:szCs w:val="21"/>
        </w:rPr>
        <w:t>年物联网应用趋势</w:t>
      </w:r>
      <w:r>
        <w:rPr>
          <w:rFonts w:ascii="SimSun" w:hAnsi="SimSun" w:cs="Times New Roman" w:hint="eastAsia"/>
          <w:szCs w:val="21"/>
        </w:rPr>
        <w:t>[J].</w:t>
      </w:r>
      <w:r>
        <w:rPr>
          <w:rFonts w:ascii="SimSun" w:hAnsi="SimSun" w:cs="Times New Roman" w:hint="eastAsia"/>
          <w:szCs w:val="21"/>
        </w:rPr>
        <w:t>计算机与网络</w:t>
      </w:r>
      <w:r>
        <w:rPr>
          <w:rFonts w:ascii="SimSun" w:hAnsi="SimSun" w:cs="Times New Roman" w:hint="eastAsia"/>
          <w:szCs w:val="21"/>
        </w:rPr>
        <w:t>,2021,47(21):42-44.</w:t>
      </w:r>
    </w:p>
    <w:p w14:paraId="30EC6022" w14:textId="3C41B594" w:rsidR="005E72EF" w:rsidRDefault="005E72EF" w:rsidP="003B6DDD">
      <w:pPr>
        <w:spacing w:line="300" w:lineRule="auto"/>
        <w:rPr>
          <w:rFonts w:ascii="SimSun" w:hAnsi="SimSun" w:cs="Times New Roman"/>
          <w:szCs w:val="21"/>
        </w:rPr>
      </w:pPr>
      <w:r w:rsidRPr="005E72EF">
        <w:rPr>
          <w:rFonts w:ascii="SimSun" w:hAnsi="SimSun" w:cs="Times New Roman" w:hint="eastAsia"/>
          <w:szCs w:val="21"/>
        </w:rPr>
        <w:t>[</w:t>
      </w:r>
      <w:r>
        <w:rPr>
          <w:rFonts w:ascii="SimSun" w:hAnsi="SimSun" w:cs="Times New Roman" w:hint="eastAsia"/>
          <w:szCs w:val="21"/>
        </w:rPr>
        <w:t>11</w:t>
      </w:r>
      <w:r w:rsidRPr="005E72EF">
        <w:rPr>
          <w:rFonts w:ascii="SimSun" w:hAnsi="SimSun" w:cs="Times New Roman" w:hint="eastAsia"/>
          <w:szCs w:val="21"/>
        </w:rPr>
        <w:t>]</w:t>
      </w:r>
      <w:r w:rsidR="001E3E10">
        <w:rPr>
          <w:rFonts w:ascii="SimSun" w:hAnsi="SimSun" w:cs="Times New Roman" w:hint="eastAsia"/>
          <w:szCs w:val="21"/>
        </w:rPr>
        <w:t xml:space="preserve"> </w:t>
      </w:r>
      <w:r w:rsidRPr="005E72EF">
        <w:rPr>
          <w:rFonts w:ascii="SimSun" w:hAnsi="SimSun" w:cs="Times New Roman" w:hint="eastAsia"/>
          <w:szCs w:val="21"/>
        </w:rPr>
        <w:t>张卓若,常瑞,杨申毅,等.面向Rust语言的形式化验证方法研究综述[J/OL].软件学报,2025,(08):3604-3636[2025-06-06].https://doi.org/10.13328/j.cnki.jos.007353.</w:t>
      </w:r>
    </w:p>
    <w:p w14:paraId="50BF5FF6" w14:textId="75BA1696" w:rsidR="004F4EC3" w:rsidRDefault="004F4EC3" w:rsidP="003B6DDD">
      <w:pPr>
        <w:spacing w:line="300" w:lineRule="auto"/>
        <w:rPr>
          <w:rFonts w:ascii="SimSun" w:hAnsi="SimSun" w:cs="Times New Roman"/>
          <w:szCs w:val="21"/>
        </w:rPr>
      </w:pPr>
      <w:r w:rsidRPr="004F4EC3">
        <w:rPr>
          <w:rFonts w:ascii="SimSun" w:hAnsi="SimSun" w:cs="Times New Roman" w:hint="eastAsia"/>
          <w:szCs w:val="21"/>
        </w:rPr>
        <w:t>[</w:t>
      </w:r>
      <w:r>
        <w:rPr>
          <w:rFonts w:ascii="SimSun" w:hAnsi="SimSun" w:cs="Times New Roman" w:hint="eastAsia"/>
          <w:szCs w:val="21"/>
        </w:rPr>
        <w:t>12</w:t>
      </w:r>
      <w:r w:rsidRPr="004F4EC3">
        <w:rPr>
          <w:rFonts w:ascii="SimSun" w:hAnsi="SimSun" w:cs="Times New Roman" w:hint="eastAsia"/>
          <w:szCs w:val="21"/>
        </w:rPr>
        <w:t>]</w:t>
      </w:r>
      <w:r w:rsidR="003B6DDD">
        <w:rPr>
          <w:rFonts w:ascii="SimSun" w:hAnsi="SimSun" w:cs="Times New Roman" w:hint="eastAsia"/>
          <w:szCs w:val="21"/>
        </w:rPr>
        <w:t xml:space="preserve"> </w:t>
      </w:r>
      <w:r w:rsidRPr="004F4EC3">
        <w:rPr>
          <w:rFonts w:ascii="SimSun" w:hAnsi="SimSun" w:cs="Times New Roman" w:hint="eastAsia"/>
          <w:szCs w:val="21"/>
        </w:rPr>
        <w:t>胡霜,华保健,欧阳婉容,等.Rust语言安全研究综述[J].信息安全学报,2023,8(06):64-83.DOI:10.19363/J.cnki.cn10-1380/tn.2023.11.06.</w:t>
      </w:r>
    </w:p>
    <w:p w14:paraId="2D63B56D" w14:textId="288EA0D5" w:rsidR="001C34A4" w:rsidRDefault="001C34A4" w:rsidP="003B6DDD">
      <w:pPr>
        <w:spacing w:line="300" w:lineRule="auto"/>
        <w:rPr>
          <w:rFonts w:ascii="SimSun" w:hAnsi="SimSun" w:cs="Times New Roman"/>
          <w:szCs w:val="21"/>
        </w:rPr>
      </w:pPr>
      <w:r w:rsidRPr="001C34A4">
        <w:rPr>
          <w:rFonts w:ascii="SimSun" w:hAnsi="SimSun" w:cs="Times New Roman" w:hint="eastAsia"/>
          <w:szCs w:val="21"/>
        </w:rPr>
        <w:t>[1</w:t>
      </w:r>
      <w:r>
        <w:rPr>
          <w:rFonts w:ascii="SimSun" w:hAnsi="SimSun" w:cs="Times New Roman" w:hint="eastAsia"/>
          <w:szCs w:val="21"/>
        </w:rPr>
        <w:t>3</w:t>
      </w:r>
      <w:r w:rsidRPr="001C34A4">
        <w:rPr>
          <w:rFonts w:ascii="SimSun" w:hAnsi="SimSun" w:cs="Times New Roman" w:hint="eastAsia"/>
          <w:szCs w:val="21"/>
        </w:rPr>
        <w:t>]</w:t>
      </w:r>
      <w:r>
        <w:rPr>
          <w:rFonts w:ascii="SimSun" w:hAnsi="SimSun" w:cs="Times New Roman" w:hint="eastAsia"/>
          <w:szCs w:val="21"/>
        </w:rPr>
        <w:t xml:space="preserve"> </w:t>
      </w:r>
      <w:r w:rsidRPr="001C34A4">
        <w:rPr>
          <w:rFonts w:ascii="SimSun" w:hAnsi="SimSun" w:cs="Times New Roman" w:hint="eastAsia"/>
          <w:szCs w:val="21"/>
        </w:rPr>
        <w:t>Hong J ,Shim S ,Park S , et al.Taming shared mutable states of operating systems in Rust[J].Science of Computer Programming,2024,238103152-.</w:t>
      </w:r>
    </w:p>
    <w:p w14:paraId="00A0DF0B" w14:textId="77777777" w:rsidR="00E22E49" w:rsidRDefault="001C34A4">
      <w:pPr>
        <w:rPr>
          <w:rFonts w:ascii="SimSun" w:hAnsi="SimSun" w:cs="Times New Roman"/>
          <w:szCs w:val="21"/>
        </w:rPr>
      </w:pPr>
      <w:r>
        <w:rPr>
          <w:rFonts w:ascii="SimSun" w:hAnsi="SimSun" w:cs="Times New Roman" w:hint="eastAsia"/>
          <w:szCs w:val="21"/>
        </w:rPr>
        <w:br w:type="page"/>
      </w:r>
    </w:p>
    <w:p w14:paraId="00A0DF0C" w14:textId="77777777" w:rsidR="00E22E49" w:rsidRDefault="00E22E49">
      <w:pPr>
        <w:spacing w:line="300" w:lineRule="auto"/>
        <w:rPr>
          <w:rFonts w:ascii="SimSun" w:hAnsi="SimSun" w:cs="Times New Roman"/>
          <w:szCs w:val="21"/>
        </w:rPr>
      </w:pPr>
    </w:p>
    <w:p w14:paraId="00A0DF0D" w14:textId="77777777" w:rsidR="00E22E49" w:rsidRDefault="001C34A4">
      <w:pPr>
        <w:pStyle w:val="1--"/>
        <w:rPr>
          <w:rFonts w:hint="default"/>
        </w:rPr>
      </w:pPr>
      <w:bookmarkStart w:id="92" w:name="_Toc18580"/>
      <w:bookmarkStart w:id="93" w:name="_Toc1663744362"/>
      <w:bookmarkStart w:id="94" w:name="_Toc394577328"/>
      <w:bookmarkStart w:id="95" w:name="_Toc1344413771"/>
      <w:bookmarkStart w:id="96" w:name="_Toc397346414"/>
      <w:r>
        <w:t>致</w:t>
      </w:r>
      <w:r>
        <w:rPr>
          <w:rFonts w:hint="default"/>
        </w:rPr>
        <w:t xml:space="preserve">    </w:t>
      </w:r>
      <w:r>
        <w:t>谢</w:t>
      </w:r>
      <w:bookmarkEnd w:id="92"/>
    </w:p>
    <w:p w14:paraId="00A0DF0E" w14:textId="77777777" w:rsidR="00E22E49" w:rsidRDefault="001C34A4">
      <w:pPr>
        <w:pStyle w:val="a"/>
        <w:ind w:firstLine="480"/>
      </w:pPr>
      <w:r>
        <w:rPr>
          <w:rFonts w:hint="eastAsia"/>
        </w:rPr>
        <w:t>感谢丁菊老师，丁菊老师作为我的毕业设计指导老师，在我设计并完善该系统的过程中提供了很多的帮助。并为我的论文的撰写提供了非常多宝贵的建议与指导。</w:t>
      </w:r>
    </w:p>
    <w:p w14:paraId="00A0DF0F" w14:textId="77777777" w:rsidR="00E22E49" w:rsidRDefault="001C34A4">
      <w:pPr>
        <w:pStyle w:val="a"/>
        <w:ind w:firstLine="480"/>
      </w:pPr>
      <w:r>
        <w:rPr>
          <w:rFonts w:hint="eastAsia"/>
        </w:rPr>
        <w:t>感想</w:t>
      </w:r>
      <w:r>
        <w:rPr>
          <w:rFonts w:hint="eastAsia"/>
        </w:rPr>
        <w:t>rCore-OS</w:t>
      </w:r>
      <w:r>
        <w:rPr>
          <w:rFonts w:hint="eastAsia"/>
        </w:rPr>
        <w:t>社区的诸多同志，</w:t>
      </w:r>
      <w:r>
        <w:rPr>
          <w:rFonts w:hint="eastAsia"/>
        </w:rPr>
        <w:t>USB</w:t>
      </w:r>
      <w:r>
        <w:rPr>
          <w:rFonts w:hint="eastAsia"/>
        </w:rPr>
        <w:t>驱动子系统最初编写的目的是作为</w:t>
      </w:r>
      <w:r>
        <w:rPr>
          <w:rFonts w:hint="eastAsia"/>
        </w:rPr>
        <w:t>ArceOS</w:t>
      </w:r>
      <w:r>
        <w:rPr>
          <w:rFonts w:hint="eastAsia"/>
        </w:rPr>
        <w:t>的</w:t>
      </w:r>
      <w:r>
        <w:rPr>
          <w:rFonts w:hint="eastAsia"/>
        </w:rPr>
        <w:t>USB</w:t>
      </w:r>
      <w:r>
        <w:rPr>
          <w:rFonts w:hint="eastAsia"/>
        </w:rPr>
        <w:t>驱动子系统模块而存在的，在我编写该模块的过程中，我逐渐意识到了该模块作为跨平台</w:t>
      </w:r>
      <w:r>
        <w:rPr>
          <w:rFonts w:hint="eastAsia"/>
        </w:rPr>
        <w:t>/</w:t>
      </w:r>
      <w:r>
        <w:rPr>
          <w:rFonts w:hint="eastAsia"/>
        </w:rPr>
        <w:t>跨操作系统的通用库存在的可行性与必要性，于是便有了如今的成果。在我设计并完善该库的过程中，为我提供了很多的帮助。</w:t>
      </w:r>
    </w:p>
    <w:p w14:paraId="00A0DF10" w14:textId="77777777" w:rsidR="00E22E49" w:rsidRDefault="001C34A4">
      <w:pPr>
        <w:pStyle w:val="a"/>
        <w:ind w:firstLine="480"/>
      </w:pPr>
      <w:r>
        <w:rPr>
          <w:rFonts w:hint="eastAsia"/>
        </w:rPr>
        <w:t>感谢我在项目中所使用的第三方库的诸多作者。他</w:t>
      </w:r>
      <w:r>
        <w:rPr>
          <w:rFonts w:hint="eastAsia"/>
        </w:rPr>
        <w:t>/</w:t>
      </w:r>
      <w:r>
        <w:rPr>
          <w:rFonts w:hint="eastAsia"/>
        </w:rPr>
        <w:t>她们为许多先进的理论与设计模式提供了良好且安全高效的封装，使得我可以以更安全高效的方式来进行该系统的编写。</w:t>
      </w:r>
    </w:p>
    <w:bookmarkEnd w:id="0"/>
    <w:bookmarkEnd w:id="93"/>
    <w:bookmarkEnd w:id="94"/>
    <w:bookmarkEnd w:id="95"/>
    <w:bookmarkEnd w:id="96"/>
    <w:p w14:paraId="00A0DF11" w14:textId="77777777" w:rsidR="00E22E49" w:rsidRDefault="001C34A4">
      <w:pPr>
        <w:pStyle w:val="a"/>
        <w:ind w:firstLine="480"/>
      </w:pPr>
      <w:r>
        <w:rPr>
          <w:rFonts w:hint="eastAsia"/>
        </w:rPr>
        <w:t>感谢在我开发该系统的过程中提出了诸多宝贵建议，批评，指导及其他各种形式帮助的各位老师，同学！</w:t>
      </w:r>
    </w:p>
    <w:sectPr w:rsidR="00E22E49">
      <w:footerReference w:type="even" r:id="rId44"/>
      <w:footerReference w:type="default" r:id="rId45"/>
      <w:footerReference w:type="first" r:id="rId46"/>
      <w:type w:val="oddPage"/>
      <w:pgSz w:w="11906" w:h="16838"/>
      <w:pgMar w:top="1985" w:right="1418" w:bottom="1418" w:left="1418" w:header="1418" w:footer="1134"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A0DF62" w14:textId="77777777" w:rsidR="001C34A4" w:rsidRDefault="001C34A4">
      <w:r>
        <w:separator/>
      </w:r>
    </w:p>
  </w:endnote>
  <w:endnote w:type="continuationSeparator" w:id="0">
    <w:p w14:paraId="00A0DF64" w14:textId="77777777" w:rsidR="001C34A4" w:rsidRDefault="001C34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imes New Roman Bold">
    <w:altName w:val="Times New Roman"/>
    <w:panose1 w:val="02020803070505020304"/>
    <w:charset w:val="00"/>
    <w:family w:val="auto"/>
    <w:pitch w:val="default"/>
    <w:sig w:usb0="00000000" w:usb1="00000000" w:usb2="00000001" w:usb3="00000000" w:csb0="400001BF" w:csb1="DFF7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正文 CS 字体)">
    <w:altName w:val="SimSun"/>
    <w:charset w:val="86"/>
    <w:family w:val="roman"/>
    <w:pitch w:val="default"/>
  </w:font>
  <w:font w:name="Times New Roman Regular">
    <w:altName w:val="Times New Roman"/>
    <w:charset w:val="00"/>
    <w:family w:val="auto"/>
    <w:pitch w:val="default"/>
    <w:sig w:usb0="00000000" w:usb1="00000000" w:usb2="00000001" w:usb3="00000000" w:csb0="400001BF" w:csb1="DFF70000"/>
  </w:font>
  <w:font w:name="Helvetica">
    <w:panose1 w:val="020B0604020202020204"/>
    <w:charset w:val="00"/>
    <w:family w:val="swiss"/>
    <w:pitch w:val="default"/>
    <w:sig w:usb0="00000000" w:usb1="00000000" w:usb2="00000009" w:usb3="00000000" w:csb0="000001FF" w:csb1="00000000"/>
  </w:font>
  <w:font w:name="PingFang SC">
    <w:altName w:val="Microsoft YaHei"/>
    <w:charset w:val="86"/>
    <w:family w:val="swiss"/>
    <w:pitch w:val="default"/>
    <w:sig w:usb0="00000000" w:usb1="00000000"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0DF57" w14:textId="77777777" w:rsidR="00E22E49" w:rsidRDefault="001C34A4">
    <w:pPr>
      <w:pStyle w:val="Footer"/>
    </w:pPr>
    <w:r>
      <w:rPr>
        <w:noProof/>
      </w:rPr>
      <mc:AlternateContent>
        <mc:Choice Requires="wps">
          <w:drawing>
            <wp:anchor distT="0" distB="0" distL="114300" distR="114300" simplePos="0" relativeHeight="251661312" behindDoc="0" locked="0" layoutInCell="1" allowOverlap="1" wp14:anchorId="00A0DF60" wp14:editId="00A0DF61">
              <wp:simplePos x="0" y="0"/>
              <wp:positionH relativeFrom="margin">
                <wp:posOffset>2689225</wp:posOffset>
              </wp:positionH>
              <wp:positionV relativeFrom="paragraph">
                <wp:posOffset>-3175</wp:posOffset>
              </wp:positionV>
              <wp:extent cx="543560" cy="1828800"/>
              <wp:effectExtent l="0" t="0" r="3175" b="0"/>
              <wp:wrapNone/>
              <wp:docPr id="2" name="文本框 2"/>
              <wp:cNvGraphicFramePr/>
              <a:graphic xmlns:a="http://schemas.openxmlformats.org/drawingml/2006/main">
                <a:graphicData uri="http://schemas.microsoft.com/office/word/2010/wordprocessingShape">
                  <wps:wsp>
                    <wps:cNvSpPr txBox="1"/>
                    <wps:spPr>
                      <a:xfrm>
                        <a:off x="0" y="0"/>
                        <a:ext cx="543293"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A0DF65" w14:textId="77777777" w:rsidR="00E22E49" w:rsidRDefault="001C34A4">
                          <w:pPr>
                            <w:pStyle w:val="Footer"/>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rPr>
                            <w:t xml:space="preserve"> </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PAGE  \* MERGEFORMAT </w:instrText>
                          </w:r>
                          <w:r>
                            <w:rPr>
                              <w:rFonts w:ascii="Times New Roman Regular" w:hAnsi="Times New Roman Regular" w:cs="Times New Roman Regular"/>
                            </w:rPr>
                            <w:fldChar w:fldCharType="separate"/>
                          </w:r>
                          <w:r>
                            <w:rPr>
                              <w:rFonts w:ascii="Times New Roman Regular" w:hAnsi="Times New Roman Regular" w:cs="Times New Roman Regular"/>
                            </w:rPr>
                            <w:t>IV</w:t>
                          </w:r>
                          <w:r>
                            <w:rPr>
                              <w:rFonts w:ascii="Times New Roman Regular" w:hAnsi="Times New Roman Regular" w:cs="Times New Roman Regular"/>
                            </w:rPr>
                            <w:fldChar w:fldCharType="end"/>
                          </w:r>
                          <w:r>
                            <w:rPr>
                              <w:rFonts w:ascii="Times New Roman Regular" w:hAnsi="Times New Roman Regular" w:cs="Times New Roman Regular"/>
                            </w:rPr>
                            <w:t xml:space="preserve"> </w:t>
                          </w:r>
                          <w:r>
                            <w:rPr>
                              <w:rFonts w:ascii="Times New Roman Regular" w:hAnsi="Times New Roman Regular" w:cs="Times New Roman Regular" w:hint="eastAsia"/>
                            </w:rPr>
                            <w:t>－</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00A0DF60" id="_x0000_t202" coordsize="21600,21600" o:spt="202" path="m,l,21600r21600,l21600,xe">
              <v:stroke joinstyle="miter"/>
              <v:path gradientshapeok="t" o:connecttype="rect"/>
            </v:shapetype>
            <v:shape id="文本框 2" o:spid="_x0000_s1027" type="#_x0000_t202" style="position:absolute;margin-left:211.75pt;margin-top:-.25pt;width:42.8pt;height:2in;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" filled="f" stroked="f" strokeweight=".5pt">
              <v:textbox style="mso-fit-shape-to-text:t" inset="0,0,0,0">
                <w:txbxContent>
                  <w:p w14:paraId="00A0DF65" w14:textId="77777777" w:rsidR="00E22E49" w:rsidRDefault="001C34A4">
                    <w:pPr>
                      <w:pStyle w:val="Footer"/>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rPr>
                      <w:t xml:space="preserve"> </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PAGE  \* MERGEFORMAT </w:instrText>
                    </w:r>
                    <w:r>
                      <w:rPr>
                        <w:rFonts w:ascii="Times New Roman Regular" w:hAnsi="Times New Roman Regular" w:cs="Times New Roman Regular"/>
                      </w:rPr>
                      <w:fldChar w:fldCharType="separate"/>
                    </w:r>
                    <w:r>
                      <w:rPr>
                        <w:rFonts w:ascii="Times New Roman Regular" w:hAnsi="Times New Roman Regular" w:cs="Times New Roman Regular"/>
                      </w:rPr>
                      <w:t>IV</w:t>
                    </w:r>
                    <w:r>
                      <w:rPr>
                        <w:rFonts w:ascii="Times New Roman Regular" w:hAnsi="Times New Roman Regular" w:cs="Times New Roman Regular"/>
                      </w:rPr>
                      <w:fldChar w:fldCharType="end"/>
                    </w:r>
                    <w:r>
                      <w:rPr>
                        <w:rFonts w:ascii="Times New Roman Regular" w:hAnsi="Times New Roman Regular" w:cs="Times New Roman Regular"/>
                      </w:rPr>
                      <w:t xml:space="preserve"> </w:t>
                    </w:r>
                    <w:r>
                      <w:rPr>
                        <w:rFonts w:ascii="Times New Roman Regular" w:hAnsi="Times New Roman Regular" w:cs="Times New Roman Regular" w:hint="eastAsia"/>
                      </w:rPr>
                      <w:t>－</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0DF58" w14:textId="77777777" w:rsidR="00E22E49" w:rsidRDefault="001C34A4">
    <w:pPr>
      <w:pStyle w:val="Footer"/>
      <w:framePr w:wrap="around" w:vAnchor="text" w:hAnchor="margin" w:xAlign="center" w:y="1"/>
      <w:rPr>
        <w:rStyle w:val="PageNumber"/>
      </w:rPr>
    </w:pPr>
    <w:r>
      <w:fldChar w:fldCharType="begin"/>
    </w:r>
    <w:r>
      <w:rPr>
        <w:rStyle w:val="PageNumber"/>
      </w:rPr>
      <w:instrText xml:space="preserve">PAGE  </w:instrText>
    </w:r>
    <w:r>
      <w:fldChar w:fldCharType="separate"/>
    </w:r>
    <w:r>
      <w:rPr>
        <w:rStyle w:val="PageNumber"/>
      </w:rPr>
      <w:t>1</w:t>
    </w:r>
    <w:r>
      <w:fldChar w:fldCharType="end"/>
    </w:r>
  </w:p>
  <w:p w14:paraId="00A0DF59" w14:textId="77777777" w:rsidR="00E22E49" w:rsidRDefault="00E22E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0DF5A" w14:textId="77777777" w:rsidR="00E22E49" w:rsidRDefault="001C34A4">
    <w:pPr>
      <w:pStyle w:val="Footer"/>
      <w:framePr w:wrap="around" w:vAnchor="text" w:hAnchor="margin" w:xAlign="center" w:y="1"/>
      <w:rPr>
        <w:rStyle w:val="PageNumber"/>
      </w:rPr>
    </w:pPr>
    <w:r>
      <w:fldChar w:fldCharType="begin"/>
    </w:r>
    <w:r>
      <w:rPr>
        <w:rStyle w:val="PageNumber"/>
      </w:rPr>
      <w:instrText xml:space="preserve">PAGE  </w:instrText>
    </w:r>
    <w:r>
      <w:fldChar w:fldCharType="separate"/>
    </w:r>
    <w:r>
      <w:rPr>
        <w:rStyle w:val="PageNumber"/>
      </w:rPr>
      <w:t>1</w:t>
    </w:r>
    <w:r>
      <w:fldChar w:fldCharType="end"/>
    </w:r>
  </w:p>
  <w:p w14:paraId="00A0DF5B" w14:textId="77777777" w:rsidR="00E22E49" w:rsidRDefault="00E22E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0DF5C" w14:textId="77777777" w:rsidR="00E22E49" w:rsidRDefault="001C34A4">
    <w:pPr>
      <w:widowControl/>
    </w:pPr>
    <w:r>
      <w:rPr>
        <w:noProof/>
        <w:sz w:val="18"/>
      </w:rPr>
      <mc:AlternateContent>
        <mc:Choice Requires="wps">
          <w:drawing>
            <wp:anchor distT="0" distB="0" distL="114300" distR="114300" simplePos="0" relativeHeight="251662336" behindDoc="0" locked="0" layoutInCell="1" allowOverlap="1" wp14:anchorId="00A0DF62" wp14:editId="00A0DF63">
              <wp:simplePos x="0" y="0"/>
              <wp:positionH relativeFrom="margin">
                <wp:posOffset>2737485</wp:posOffset>
              </wp:positionH>
              <wp:positionV relativeFrom="paragraph">
                <wp:posOffset>-635</wp:posOffset>
              </wp:positionV>
              <wp:extent cx="356235" cy="1828800"/>
              <wp:effectExtent l="0" t="0" r="0" b="1270"/>
              <wp:wrapNone/>
              <wp:docPr id="26" name="文本框 26"/>
              <wp:cNvGraphicFramePr/>
              <a:graphic xmlns:a="http://schemas.openxmlformats.org/drawingml/2006/main">
                <a:graphicData uri="http://schemas.microsoft.com/office/word/2010/wordprocessingShape">
                  <wps:wsp>
                    <wps:cNvSpPr txBox="1"/>
                    <wps:spPr>
                      <a:xfrm>
                        <a:off x="0" y="0"/>
                        <a:ext cx="35613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A0DF66" w14:textId="77777777" w:rsidR="00E22E49" w:rsidRDefault="001C34A4">
                          <w:pPr>
                            <w:pStyle w:val="Footer"/>
                          </w:pPr>
                          <w:r>
                            <w:rPr>
                              <w:rFonts w:ascii="PingFang SC" w:eastAsia="PingFang SC" w:hAnsi="PingFang SC" w:cs="PingFang SC" w:hint="eastAsia"/>
                            </w:rPr>
                            <w:t>·</w:t>
                          </w:r>
                          <w:r>
                            <w:rPr>
                              <w:rFonts w:hint="eastAsia"/>
                            </w:rPr>
                            <w:t xml:space="preserve"> </w:t>
                          </w:r>
                          <w:r>
                            <w:fldChar w:fldCharType="begin"/>
                          </w:r>
                          <w:r>
                            <w:instrText xml:space="preserve"> PAGE  \* MERGEFORMAT </w:instrText>
                          </w:r>
                          <w:r>
                            <w:fldChar w:fldCharType="separate"/>
                          </w:r>
                          <w:r>
                            <w:t>38</w:t>
                          </w:r>
                          <w:r>
                            <w:fldChar w:fldCharType="end"/>
                          </w:r>
                          <w:r>
                            <w:rPr>
                              <w:rFonts w:hint="eastAsia"/>
                            </w:rPr>
                            <w:t xml:space="preserve"> </w:t>
                          </w:r>
                          <w:r>
                            <w:rPr>
                              <w:rFonts w:ascii="PingFang SC" w:eastAsia="PingFang SC" w:hAnsi="PingFang SC" w:cs="PingFang SC" w:hint="eastAsia"/>
                            </w:rPr>
                            <w:t>·</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00A0DF62" id="_x0000_t202" coordsize="21600,21600" o:spt="202" path="m,l,21600r21600,l21600,xe">
              <v:stroke joinstyle="miter"/>
              <v:path gradientshapeok="t" o:connecttype="rect"/>
            </v:shapetype>
            <v:shape id="文本框 26" o:spid="_x0000_s1028" type="#_x0000_t202" style="position:absolute;left:0;text-align:left;margin-left:215.55pt;margin-top:-.05pt;width:28.05pt;height:2in;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" filled="f" stroked="f" strokeweight=".5pt">
              <v:textbox style="mso-fit-shape-to-text:t" inset="0,0,0,0">
                <w:txbxContent>
                  <w:p w14:paraId="00A0DF66" w14:textId="77777777" w:rsidR="00E22E49" w:rsidRDefault="001C34A4">
                    <w:pPr>
                      <w:pStyle w:val="Footer"/>
                    </w:pPr>
                    <w:r>
                      <w:rPr>
                        <w:rFonts w:ascii="PingFang SC" w:eastAsia="PingFang SC" w:hAnsi="PingFang SC" w:cs="PingFang SC" w:hint="eastAsia"/>
                      </w:rPr>
                      <w:t>·</w:t>
                    </w:r>
                    <w:r>
                      <w:rPr>
                        <w:rFonts w:hint="eastAsia"/>
                      </w:rPr>
                      <w:t xml:space="preserve"> </w:t>
                    </w:r>
                    <w:r>
                      <w:fldChar w:fldCharType="begin"/>
                    </w:r>
                    <w:r>
                      <w:instrText xml:space="preserve"> PAGE  \* MERGEFORMAT </w:instrText>
                    </w:r>
                    <w:r>
                      <w:fldChar w:fldCharType="separate"/>
                    </w:r>
                    <w:r>
                      <w:t>38</w:t>
                    </w:r>
                    <w:r>
                      <w:fldChar w:fldCharType="end"/>
                    </w:r>
                    <w:r>
                      <w:rPr>
                        <w:rFonts w:hint="eastAsia"/>
                      </w:rPr>
                      <w:t xml:space="preserve"> </w:t>
                    </w:r>
                    <w:r>
                      <w:rPr>
                        <w:rFonts w:ascii="PingFang SC" w:eastAsia="PingFang SC" w:hAnsi="PingFang SC" w:cs="PingFang SC" w:hint="eastAsia"/>
                      </w:rPr>
                      <w:t>·</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0DF5D" w14:textId="77777777" w:rsidR="00E22E49" w:rsidRDefault="00E22E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A0DF5E" w14:textId="77777777" w:rsidR="001C34A4" w:rsidRDefault="001C34A4">
      <w:r>
        <w:separator/>
      </w:r>
    </w:p>
  </w:footnote>
  <w:footnote w:type="continuationSeparator" w:id="0">
    <w:p w14:paraId="00A0DF60" w14:textId="77777777" w:rsidR="001C34A4" w:rsidRDefault="001C34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0DF52" w14:textId="77777777" w:rsidR="00E22E49" w:rsidRDefault="001C34A4">
    <w:r>
      <w:t>SJQU-QR-JW-149(A</w:t>
    </w:r>
    <w:r>
      <w:rPr>
        <w:rFonts w:hint="eastAsia"/>
      </w:rPr>
      <w:t>2</w:t>
    </w:r>
    <w: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0DF53" w14:textId="77777777" w:rsidR="00E22E49" w:rsidRDefault="001C34A4">
    <w:r>
      <w:t>SJQU-QR-JW-149(A</w:t>
    </w:r>
    <w:r>
      <w:rPr>
        <w:rFonts w:hint="eastAsia"/>
      </w:rPr>
      <w:t>2</w:t>
    </w:r>
    <w:r>
      <w:t>)</w:t>
    </w:r>
  </w:p>
  <w:p w14:paraId="00A0DF54" w14:textId="77777777" w:rsidR="00E22E49" w:rsidRDefault="001C34A4">
    <w:pPr>
      <w:pStyle w:val="Header"/>
      <w:rPr>
        <w:sz w:val="21"/>
        <w:szCs w:val="21"/>
      </w:rPr>
    </w:pPr>
    <w:r>
      <w:rPr>
        <w:noProof/>
        <w:sz w:val="21"/>
        <w:szCs w:val="21"/>
      </w:rPr>
      <mc:AlternateContent>
        <mc:Choice Requires="wps">
          <w:drawing>
            <wp:anchor distT="0" distB="0" distL="114300" distR="114300" simplePos="0" relativeHeight="251660288" behindDoc="0" locked="0" layoutInCell="1" allowOverlap="1" wp14:anchorId="00A0DF5E" wp14:editId="00A0DF5F">
              <wp:simplePos x="0" y="0"/>
              <wp:positionH relativeFrom="column">
                <wp:posOffset>2509520</wp:posOffset>
              </wp:positionH>
              <wp:positionV relativeFrom="paragraph">
                <wp:posOffset>-719455</wp:posOffset>
              </wp:positionV>
              <wp:extent cx="3651250" cy="558800"/>
              <wp:effectExtent l="9525" t="9525" r="6350" b="250825"/>
              <wp:wrapNone/>
              <wp:docPr id="10" name="对话气泡: 圆角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1250" cy="558800"/>
                      </a:xfrm>
                      <a:prstGeom prst="wedgeRoundRectCallout">
                        <a:avLst>
                          <a:gd name="adj1" fmla="val -39287"/>
                          <a:gd name="adj2" fmla="val 93523"/>
                          <a:gd name="adj3" fmla="val 16667"/>
                        </a:avLst>
                      </a:prstGeom>
                      <a:noFill/>
                      <a:ln w="9525">
                        <a:solidFill>
                          <a:srgbClr val="0000FF"/>
                        </a:solidFill>
                        <a:miter lim="800000"/>
                      </a:ln>
                    </wps:spPr>
                    <wps:txbx>
                      <w:txbxContent>
                        <w:p w14:paraId="00A0DF64" w14:textId="77777777" w:rsidR="00E22E49" w:rsidRDefault="001C34A4">
                          <w:pPr>
                            <w:rPr>
                              <w:highlight w:val="yellow"/>
                            </w:rPr>
                          </w:pPr>
                          <w:r>
                            <w:rPr>
                              <w:rFonts w:hint="eastAsia"/>
                              <w:color w:val="000080"/>
                              <w:sz w:val="22"/>
                            </w:rPr>
                            <w:t>注：页眉，居中，宋体，五号，填写内容为学生毕业论文（设计）的题目。</w:t>
                          </w:r>
                          <w:r>
                            <w:rPr>
                              <w:rFonts w:hint="eastAsia"/>
                              <w:color w:val="000080"/>
                              <w:sz w:val="22"/>
                              <w:u w:val="double"/>
                            </w:rPr>
                            <w:t>阅后删除此文本框。</w:t>
                          </w:r>
                        </w:p>
                      </w:txbxContent>
                    </wps:txbx>
                    <wps:bodyPr rot="0" vert="horz" wrap="square" lIns="91440" tIns="45720" rIns="91440" bIns="45720" anchor="t" anchorCtr="0" upright="1">
                      <a:noAutofit/>
                    </wps:bodyPr>
                  </wps:wsp>
                </a:graphicData>
              </a:graphic>
            </wp:anchor>
          </w:drawing>
        </mc:Choice>
        <mc:Fallback>
          <w:pict>
            <v:shapetype w14:anchorId="00A0DF5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9" o:spid="_x0000_s1026" type="#_x0000_t62" style="position:absolute;left:0;text-align:left;margin-left:197.6pt;margin-top:-56.65pt;width:287.5pt;height:4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" adj="2314,31001" filled="f" strokecolor="blue">
              <v:textbox>
                <w:txbxContent>
                  <w:p w14:paraId="00A0DF64" w14:textId="77777777" w:rsidR="00E22E49" w:rsidRDefault="001C34A4">
                    <w:pPr>
                      <w:rPr>
                        <w:highlight w:val="yellow"/>
                      </w:rPr>
                    </w:pPr>
                    <w:r>
                      <w:rPr>
                        <w:rFonts w:hint="eastAsia"/>
                        <w:color w:val="000080"/>
                        <w:sz w:val="22"/>
                      </w:rPr>
                      <w:t>注：页眉，居中，宋体，五号，填写内容为学生毕业论文（设计）的题目。</w:t>
                    </w:r>
                    <w:r>
                      <w:rPr>
                        <w:rFonts w:hint="eastAsia"/>
                        <w:color w:val="000080"/>
                        <w:sz w:val="22"/>
                        <w:u w:val="double"/>
                      </w:rPr>
                      <w:t>阅后删除此文本框。</w:t>
                    </w:r>
                  </w:p>
                </w:txbxContent>
              </v:textbox>
            </v:shape>
          </w:pict>
        </mc:Fallback>
      </mc:AlternateContent>
    </w:r>
    <w:r>
      <w:rPr>
        <w:rFonts w:hint="eastAsia"/>
        <w:sz w:val="21"/>
        <w:szCs w:val="21"/>
      </w:rPr>
      <w:t>毕业论文（设计）题目</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0DF55" w14:textId="77777777" w:rsidR="00E22E49" w:rsidRDefault="001C34A4">
    <w:r>
      <w:t>SJQU-QR-JW-149(A</w:t>
    </w:r>
    <w:r>
      <w:rPr>
        <w:rFonts w:hint="eastAsia"/>
      </w:rPr>
      <w:t>2</w:t>
    </w:r>
    <w:r>
      <w:t>)</w:t>
    </w:r>
  </w:p>
  <w:p w14:paraId="00A0DF56" w14:textId="77777777" w:rsidR="00E22E49" w:rsidRDefault="001C34A4">
    <w:pPr>
      <w:widowControl/>
      <w:pBdr>
        <w:bottom w:val="single" w:sz="4" w:space="0" w:color="auto"/>
      </w:pBdr>
      <w:jc w:val="center"/>
      <w:rPr>
        <w:szCs w:val="21"/>
      </w:rPr>
    </w:pPr>
    <w:r>
      <w:rPr>
        <w:rFonts w:hint="eastAsia"/>
        <w:szCs w:val="21"/>
      </w:rPr>
      <w:t>基于</w:t>
    </w:r>
    <w:r>
      <w:rPr>
        <w:rFonts w:hint="eastAsia"/>
        <w:szCs w:val="21"/>
      </w:rPr>
      <w:t>Rust</w:t>
    </w:r>
    <w:r>
      <w:rPr>
        <w:rFonts w:hint="eastAsia"/>
        <w:szCs w:val="21"/>
      </w:rPr>
      <w:t>的跨平台</w:t>
    </w:r>
    <w:r>
      <w:rPr>
        <w:rFonts w:hint="eastAsia"/>
        <w:szCs w:val="21"/>
      </w:rPr>
      <w:t>USB</w:t>
    </w:r>
    <w:r>
      <w:rPr>
        <w:rFonts w:hint="eastAsia"/>
        <w:szCs w:val="21"/>
      </w:rPr>
      <w:t>驱动子系统的设计与实现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BD9D242"/>
    <w:multiLevelType w:val="multilevel"/>
    <w:tmpl w:val="ABD9D242"/>
    <w:lvl w:ilvl="0">
      <w:start w:val="1"/>
      <w:numFmt w:val="decimal"/>
      <w:suff w:val="space"/>
      <w:lvlText w:val="(%1)"/>
      <w:lvlJc w:val="left"/>
      <w:pPr>
        <w:ind w:left="845" w:hanging="425"/>
      </w:pPr>
      <w:rPr>
        <w:rFonts w:hint="default"/>
      </w:rPr>
    </w:lvl>
    <w:lvl w:ilvl="1">
      <w:start w:val="1"/>
      <w:numFmt w:val="decimalEnclosedCircleChinese"/>
      <w:suff w:val="space"/>
      <w:lvlText w:val="%2"/>
      <w:lvlJc w:val="left"/>
      <w:pPr>
        <w:ind w:left="420" w:firstLine="0"/>
      </w:pPr>
      <w:rPr>
        <w:rFonts w:hint="default"/>
      </w:rPr>
    </w:lvl>
    <w:lvl w:ilvl="2">
      <w:start w:val="1"/>
      <w:numFmt w:val="decimal"/>
      <w:lvlText w:val="%3)"/>
      <w:lvlJc w:val="left"/>
      <w:pPr>
        <w:tabs>
          <w:tab w:val="left" w:pos="1260"/>
        </w:tabs>
        <w:ind w:left="1680" w:hanging="420"/>
      </w:pPr>
      <w:rPr>
        <w:rFonts w:hint="default"/>
      </w:rPr>
    </w:lvl>
    <w:lvl w:ilvl="3">
      <w:start w:val="1"/>
      <w:numFmt w:val="lowerLetter"/>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lowerRoman"/>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Letter"/>
      <w:lvlText w:val="%9)"/>
      <w:lvlJc w:val="left"/>
      <w:pPr>
        <w:tabs>
          <w:tab w:val="left" w:pos="3780"/>
        </w:tabs>
        <w:ind w:left="4200" w:hanging="420"/>
      </w:pPr>
      <w:rPr>
        <w:rFonts w:hint="default"/>
      </w:rPr>
    </w:lvl>
  </w:abstractNum>
  <w:abstractNum w:abstractNumId="1" w15:restartNumberingAfterBreak="0">
    <w:nsid w:val="B91EAE02"/>
    <w:multiLevelType w:val="multilevel"/>
    <w:tmpl w:val="B91EAE02"/>
    <w:lvl w:ilvl="0">
      <w:start w:val="1"/>
      <w:numFmt w:val="decimal"/>
      <w:suff w:val="space"/>
      <w:lvlText w:val="(%1)"/>
      <w:lvlJc w:val="left"/>
      <w:pPr>
        <w:ind w:left="845" w:hanging="425"/>
      </w:pPr>
      <w:rPr>
        <w:rFonts w:hint="default"/>
      </w:rPr>
    </w:lvl>
    <w:lvl w:ilvl="1">
      <w:start w:val="1"/>
      <w:numFmt w:val="decimalEnclosedCircleChinese"/>
      <w:suff w:val="space"/>
      <w:lvlText w:val="%2"/>
      <w:lvlJc w:val="left"/>
      <w:pPr>
        <w:ind w:left="420" w:firstLine="0"/>
      </w:pPr>
      <w:rPr>
        <w:rFonts w:hint="default"/>
      </w:rPr>
    </w:lvl>
    <w:lvl w:ilvl="2">
      <w:start w:val="1"/>
      <w:numFmt w:val="decimal"/>
      <w:lvlText w:val="%3)"/>
      <w:lvlJc w:val="left"/>
      <w:pPr>
        <w:tabs>
          <w:tab w:val="left" w:pos="1260"/>
        </w:tabs>
        <w:ind w:left="1680" w:hanging="420"/>
      </w:pPr>
      <w:rPr>
        <w:rFonts w:hint="default"/>
      </w:rPr>
    </w:lvl>
    <w:lvl w:ilvl="3">
      <w:start w:val="1"/>
      <w:numFmt w:val="lowerLetter"/>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lowerRoman"/>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Letter"/>
      <w:lvlText w:val="%9)"/>
      <w:lvlJc w:val="left"/>
      <w:pPr>
        <w:tabs>
          <w:tab w:val="left" w:pos="3780"/>
        </w:tabs>
        <w:ind w:left="4200" w:hanging="420"/>
      </w:pPr>
      <w:rPr>
        <w:rFonts w:hint="default"/>
      </w:rPr>
    </w:lvl>
  </w:abstractNum>
  <w:abstractNum w:abstractNumId="2" w15:restartNumberingAfterBreak="0">
    <w:nsid w:val="C8F7D3A1"/>
    <w:multiLevelType w:val="singleLevel"/>
    <w:tmpl w:val="C8F7D3A1"/>
    <w:lvl w:ilvl="0">
      <w:start w:val="1"/>
      <w:numFmt w:val="bullet"/>
      <w:lvlText w:val=""/>
      <w:lvlJc w:val="left"/>
      <w:pPr>
        <w:ind w:left="420" w:hanging="420"/>
      </w:pPr>
      <w:rPr>
        <w:rFonts w:ascii="Wingdings" w:hAnsi="Wingdings" w:hint="default"/>
      </w:rPr>
    </w:lvl>
  </w:abstractNum>
  <w:abstractNum w:abstractNumId="3" w15:restartNumberingAfterBreak="0">
    <w:nsid w:val="D77897B3"/>
    <w:multiLevelType w:val="multilevel"/>
    <w:tmpl w:val="D77897B3"/>
    <w:lvl w:ilvl="0">
      <w:start w:val="1"/>
      <w:numFmt w:val="decimal"/>
      <w:suff w:val="space"/>
      <w:lvlText w:val="(%1)"/>
      <w:lvlJc w:val="left"/>
      <w:pPr>
        <w:ind w:left="845" w:hanging="425"/>
      </w:pPr>
      <w:rPr>
        <w:rFonts w:hint="default"/>
      </w:rPr>
    </w:lvl>
    <w:lvl w:ilvl="1">
      <w:start w:val="1"/>
      <w:numFmt w:val="decimalEnclosedCircleChinese"/>
      <w:suff w:val="space"/>
      <w:lvlText w:val="%2"/>
      <w:lvlJc w:val="left"/>
      <w:pPr>
        <w:ind w:left="420" w:firstLine="0"/>
      </w:pPr>
      <w:rPr>
        <w:rFonts w:hint="default"/>
      </w:rPr>
    </w:lvl>
    <w:lvl w:ilvl="2">
      <w:start w:val="1"/>
      <w:numFmt w:val="decimal"/>
      <w:lvlText w:val="%3)"/>
      <w:lvlJc w:val="left"/>
      <w:pPr>
        <w:tabs>
          <w:tab w:val="left" w:pos="1260"/>
        </w:tabs>
        <w:ind w:left="1680" w:hanging="420"/>
      </w:pPr>
      <w:rPr>
        <w:rFonts w:hint="default"/>
      </w:rPr>
    </w:lvl>
    <w:lvl w:ilvl="3">
      <w:start w:val="1"/>
      <w:numFmt w:val="lowerLetter"/>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lowerRoman"/>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Letter"/>
      <w:lvlText w:val="%9)"/>
      <w:lvlJc w:val="left"/>
      <w:pPr>
        <w:tabs>
          <w:tab w:val="left" w:pos="3780"/>
        </w:tabs>
        <w:ind w:left="4200" w:hanging="420"/>
      </w:pPr>
      <w:rPr>
        <w:rFonts w:hint="default"/>
      </w:rPr>
    </w:lvl>
  </w:abstractNum>
  <w:abstractNum w:abstractNumId="4" w15:restartNumberingAfterBreak="0">
    <w:nsid w:val="D85471BD"/>
    <w:multiLevelType w:val="multilevel"/>
    <w:tmpl w:val="D85471BD"/>
    <w:lvl w:ilvl="0">
      <w:start w:val="1"/>
      <w:numFmt w:val="decimal"/>
      <w:lvlText w:val="(%1)"/>
      <w:lvlJc w:val="left"/>
      <w:pPr>
        <w:tabs>
          <w:tab w:val="left" w:pos="420"/>
        </w:tabs>
        <w:ind w:left="845" w:hanging="425"/>
      </w:pPr>
      <w:rPr>
        <w:rFonts w:hint="default"/>
      </w:rPr>
    </w:lvl>
    <w:lvl w:ilvl="1">
      <w:start w:val="1"/>
      <w:numFmt w:val="decimalEnclosedCircleChinese"/>
      <w:lvlText w:val="%2"/>
      <w:lvlJc w:val="left"/>
      <w:pPr>
        <w:tabs>
          <w:tab w:val="left" w:pos="1260"/>
        </w:tabs>
        <w:ind w:left="1260" w:hanging="420"/>
      </w:pPr>
      <w:rPr>
        <w:rFonts w:hint="default"/>
      </w:rPr>
    </w:lvl>
    <w:lvl w:ilvl="2">
      <w:start w:val="1"/>
      <w:numFmt w:val="decimal"/>
      <w:lvlText w:val="%3)"/>
      <w:lvlJc w:val="left"/>
      <w:pPr>
        <w:tabs>
          <w:tab w:val="left" w:pos="1680"/>
        </w:tabs>
        <w:ind w:left="1680" w:hanging="420"/>
      </w:pPr>
      <w:rPr>
        <w:rFonts w:hint="default"/>
      </w:rPr>
    </w:lvl>
    <w:lvl w:ilvl="3">
      <w:start w:val="1"/>
      <w:numFmt w:val="lowerLetter"/>
      <w:lvlText w:val="%4."/>
      <w:lvlJc w:val="left"/>
      <w:pPr>
        <w:tabs>
          <w:tab w:val="left" w:pos="2100"/>
        </w:tabs>
        <w:ind w:left="2100" w:hanging="420"/>
      </w:pPr>
      <w:rPr>
        <w:rFonts w:hint="default"/>
      </w:rPr>
    </w:lvl>
    <w:lvl w:ilvl="4">
      <w:start w:val="1"/>
      <w:numFmt w:val="lowerLetter"/>
      <w:lvlText w:val="%5)"/>
      <w:lvlJc w:val="left"/>
      <w:pPr>
        <w:tabs>
          <w:tab w:val="left" w:pos="2520"/>
        </w:tabs>
        <w:ind w:left="2520" w:hanging="420"/>
      </w:pPr>
      <w:rPr>
        <w:rFonts w:hint="default"/>
      </w:rPr>
    </w:lvl>
    <w:lvl w:ilvl="5">
      <w:start w:val="1"/>
      <w:numFmt w:val="lowerRoman"/>
      <w:lvlText w:val="%6."/>
      <w:lvlJc w:val="left"/>
      <w:pPr>
        <w:tabs>
          <w:tab w:val="left" w:pos="2940"/>
        </w:tabs>
        <w:ind w:left="2940" w:hanging="420"/>
      </w:pPr>
      <w:rPr>
        <w:rFonts w:hint="default"/>
      </w:rPr>
    </w:lvl>
    <w:lvl w:ilvl="6">
      <w:start w:val="1"/>
      <w:numFmt w:val="lowerRoman"/>
      <w:lvlText w:val="%7)"/>
      <w:lvlJc w:val="left"/>
      <w:pPr>
        <w:tabs>
          <w:tab w:val="left" w:pos="3360"/>
        </w:tabs>
        <w:ind w:left="3360" w:hanging="420"/>
      </w:pPr>
      <w:rPr>
        <w:rFonts w:hint="default"/>
      </w:rPr>
    </w:lvl>
    <w:lvl w:ilvl="7">
      <w:start w:val="1"/>
      <w:numFmt w:val="lowerLetter"/>
      <w:lvlText w:val="%8."/>
      <w:lvlJc w:val="left"/>
      <w:pPr>
        <w:tabs>
          <w:tab w:val="left" w:pos="3780"/>
        </w:tabs>
        <w:ind w:left="3780" w:hanging="420"/>
      </w:pPr>
      <w:rPr>
        <w:rFonts w:hint="default"/>
      </w:rPr>
    </w:lvl>
    <w:lvl w:ilvl="8">
      <w:start w:val="1"/>
      <w:numFmt w:val="lowerLetter"/>
      <w:lvlText w:val="%9)"/>
      <w:lvlJc w:val="left"/>
      <w:pPr>
        <w:tabs>
          <w:tab w:val="left" w:pos="4200"/>
        </w:tabs>
        <w:ind w:left="4200" w:hanging="420"/>
      </w:pPr>
      <w:rPr>
        <w:rFonts w:hint="default"/>
      </w:rPr>
    </w:lvl>
  </w:abstractNum>
  <w:abstractNum w:abstractNumId="5" w15:restartNumberingAfterBreak="0">
    <w:nsid w:val="DFD8DF93"/>
    <w:multiLevelType w:val="multilevel"/>
    <w:tmpl w:val="DFD8DF93"/>
    <w:lvl w:ilvl="0">
      <w:start w:val="1"/>
      <w:numFmt w:val="decimal"/>
      <w:suff w:val="space"/>
      <w:lvlText w:val="(%1)"/>
      <w:lvlJc w:val="left"/>
      <w:pPr>
        <w:ind w:left="845" w:hanging="425"/>
      </w:pPr>
      <w:rPr>
        <w:rFonts w:hint="default"/>
      </w:rPr>
    </w:lvl>
    <w:lvl w:ilvl="1">
      <w:start w:val="1"/>
      <w:numFmt w:val="decimalEnclosedCircleChinese"/>
      <w:suff w:val="space"/>
      <w:lvlText w:val="%2"/>
      <w:lvlJc w:val="left"/>
      <w:pPr>
        <w:ind w:left="1260" w:hanging="840"/>
      </w:pPr>
      <w:rPr>
        <w:rFonts w:hint="default"/>
      </w:rPr>
    </w:lvl>
    <w:lvl w:ilvl="2">
      <w:start w:val="1"/>
      <w:numFmt w:val="decimal"/>
      <w:lvlText w:val="%3)"/>
      <w:lvlJc w:val="left"/>
      <w:pPr>
        <w:tabs>
          <w:tab w:val="left" w:pos="1260"/>
        </w:tabs>
        <w:ind w:left="1680" w:hanging="420"/>
      </w:pPr>
      <w:rPr>
        <w:rFonts w:hint="default"/>
      </w:rPr>
    </w:lvl>
    <w:lvl w:ilvl="3">
      <w:start w:val="1"/>
      <w:numFmt w:val="lowerLetter"/>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lowerRoman"/>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Letter"/>
      <w:lvlText w:val="%9)"/>
      <w:lvlJc w:val="left"/>
      <w:pPr>
        <w:tabs>
          <w:tab w:val="left" w:pos="3780"/>
        </w:tabs>
        <w:ind w:left="4200" w:hanging="420"/>
      </w:pPr>
      <w:rPr>
        <w:rFonts w:hint="default"/>
      </w:rPr>
    </w:lvl>
  </w:abstractNum>
  <w:abstractNum w:abstractNumId="6" w15:restartNumberingAfterBreak="0">
    <w:nsid w:val="EFA1EEEC"/>
    <w:multiLevelType w:val="multilevel"/>
    <w:tmpl w:val="EFA1EEEC"/>
    <w:lvl w:ilvl="0">
      <w:start w:val="1"/>
      <w:numFmt w:val="decimal"/>
      <w:lvlText w:val="(%1)"/>
      <w:lvlJc w:val="left"/>
      <w:pPr>
        <w:tabs>
          <w:tab w:val="left" w:pos="420"/>
        </w:tabs>
        <w:ind w:left="845" w:hanging="425"/>
      </w:pPr>
      <w:rPr>
        <w:rFonts w:hint="default"/>
      </w:rPr>
    </w:lvl>
    <w:lvl w:ilvl="1">
      <w:start w:val="1"/>
      <w:numFmt w:val="decimalEnclosedCircleChinese"/>
      <w:suff w:val="space"/>
      <w:lvlText w:val="%2"/>
      <w:lvlJc w:val="left"/>
      <w:pPr>
        <w:ind w:left="420" w:firstLine="0"/>
      </w:pPr>
      <w:rPr>
        <w:rFonts w:hint="default"/>
      </w:rPr>
    </w:lvl>
    <w:lvl w:ilvl="2">
      <w:start w:val="1"/>
      <w:numFmt w:val="decimal"/>
      <w:lvlText w:val="%3)"/>
      <w:lvlJc w:val="left"/>
      <w:pPr>
        <w:tabs>
          <w:tab w:val="left" w:pos="1680"/>
        </w:tabs>
        <w:ind w:left="1680" w:hanging="420"/>
      </w:pPr>
      <w:rPr>
        <w:rFonts w:hint="default"/>
      </w:rPr>
    </w:lvl>
    <w:lvl w:ilvl="3">
      <w:start w:val="1"/>
      <w:numFmt w:val="lowerLetter"/>
      <w:lvlText w:val="%4."/>
      <w:lvlJc w:val="left"/>
      <w:pPr>
        <w:tabs>
          <w:tab w:val="left" w:pos="2100"/>
        </w:tabs>
        <w:ind w:left="2100" w:hanging="420"/>
      </w:pPr>
      <w:rPr>
        <w:rFonts w:hint="default"/>
      </w:rPr>
    </w:lvl>
    <w:lvl w:ilvl="4">
      <w:start w:val="1"/>
      <w:numFmt w:val="lowerLetter"/>
      <w:lvlText w:val="%5)"/>
      <w:lvlJc w:val="left"/>
      <w:pPr>
        <w:tabs>
          <w:tab w:val="left" w:pos="2520"/>
        </w:tabs>
        <w:ind w:left="2520" w:hanging="420"/>
      </w:pPr>
      <w:rPr>
        <w:rFonts w:hint="default"/>
      </w:rPr>
    </w:lvl>
    <w:lvl w:ilvl="5">
      <w:start w:val="1"/>
      <w:numFmt w:val="lowerRoman"/>
      <w:lvlText w:val="%6."/>
      <w:lvlJc w:val="left"/>
      <w:pPr>
        <w:tabs>
          <w:tab w:val="left" w:pos="2940"/>
        </w:tabs>
        <w:ind w:left="2940" w:hanging="420"/>
      </w:pPr>
      <w:rPr>
        <w:rFonts w:hint="default"/>
      </w:rPr>
    </w:lvl>
    <w:lvl w:ilvl="6">
      <w:start w:val="1"/>
      <w:numFmt w:val="lowerRoman"/>
      <w:lvlText w:val="%7)"/>
      <w:lvlJc w:val="left"/>
      <w:pPr>
        <w:tabs>
          <w:tab w:val="left" w:pos="3360"/>
        </w:tabs>
        <w:ind w:left="3360" w:hanging="420"/>
      </w:pPr>
      <w:rPr>
        <w:rFonts w:hint="default"/>
      </w:rPr>
    </w:lvl>
    <w:lvl w:ilvl="7">
      <w:start w:val="1"/>
      <w:numFmt w:val="lowerLetter"/>
      <w:lvlText w:val="%8."/>
      <w:lvlJc w:val="left"/>
      <w:pPr>
        <w:tabs>
          <w:tab w:val="left" w:pos="3780"/>
        </w:tabs>
        <w:ind w:left="3780" w:hanging="420"/>
      </w:pPr>
      <w:rPr>
        <w:rFonts w:hint="default"/>
      </w:rPr>
    </w:lvl>
    <w:lvl w:ilvl="8">
      <w:start w:val="1"/>
      <w:numFmt w:val="lowerLetter"/>
      <w:lvlText w:val="%9)"/>
      <w:lvlJc w:val="left"/>
      <w:pPr>
        <w:tabs>
          <w:tab w:val="left" w:pos="4200"/>
        </w:tabs>
        <w:ind w:left="4200" w:hanging="420"/>
      </w:pPr>
      <w:rPr>
        <w:rFonts w:hint="default"/>
      </w:rPr>
    </w:lvl>
  </w:abstractNum>
  <w:abstractNum w:abstractNumId="7" w15:restartNumberingAfterBreak="0">
    <w:nsid w:val="015CE557"/>
    <w:multiLevelType w:val="multilevel"/>
    <w:tmpl w:val="015CE557"/>
    <w:lvl w:ilvl="0">
      <w:start w:val="1"/>
      <w:numFmt w:val="decimal"/>
      <w:lvlText w:val="(%1)"/>
      <w:lvlJc w:val="left"/>
      <w:pPr>
        <w:tabs>
          <w:tab w:val="left" w:pos="420"/>
        </w:tabs>
        <w:ind w:left="845" w:hanging="425"/>
      </w:pPr>
      <w:rPr>
        <w:rFonts w:hint="default"/>
      </w:rPr>
    </w:lvl>
    <w:lvl w:ilvl="1">
      <w:start w:val="1"/>
      <w:numFmt w:val="decimalEnclosedCircleChinese"/>
      <w:suff w:val="space"/>
      <w:lvlText w:val="%2"/>
      <w:lvlJc w:val="left"/>
      <w:pPr>
        <w:tabs>
          <w:tab w:val="left" w:pos="0"/>
        </w:tabs>
        <w:ind w:left="839" w:hanging="419"/>
      </w:pPr>
      <w:rPr>
        <w:rFonts w:hint="eastAsia"/>
      </w:rPr>
    </w:lvl>
    <w:lvl w:ilvl="2">
      <w:start w:val="1"/>
      <w:numFmt w:val="decimal"/>
      <w:lvlText w:val="%3)"/>
      <w:lvlJc w:val="left"/>
      <w:pPr>
        <w:tabs>
          <w:tab w:val="left" w:pos="1680"/>
        </w:tabs>
        <w:ind w:left="1680" w:hanging="420"/>
      </w:pPr>
      <w:rPr>
        <w:rFonts w:hint="default"/>
      </w:rPr>
    </w:lvl>
    <w:lvl w:ilvl="3">
      <w:start w:val="1"/>
      <w:numFmt w:val="lowerLetter"/>
      <w:lvlText w:val="%4."/>
      <w:lvlJc w:val="left"/>
      <w:pPr>
        <w:tabs>
          <w:tab w:val="left" w:pos="2100"/>
        </w:tabs>
        <w:ind w:left="2100" w:hanging="420"/>
      </w:pPr>
      <w:rPr>
        <w:rFonts w:hint="default"/>
      </w:rPr>
    </w:lvl>
    <w:lvl w:ilvl="4">
      <w:start w:val="1"/>
      <w:numFmt w:val="lowerLetter"/>
      <w:lvlText w:val="%5)"/>
      <w:lvlJc w:val="left"/>
      <w:pPr>
        <w:tabs>
          <w:tab w:val="left" w:pos="2520"/>
        </w:tabs>
        <w:ind w:left="2520" w:hanging="420"/>
      </w:pPr>
      <w:rPr>
        <w:rFonts w:hint="default"/>
      </w:rPr>
    </w:lvl>
    <w:lvl w:ilvl="5">
      <w:start w:val="1"/>
      <w:numFmt w:val="lowerRoman"/>
      <w:lvlText w:val="%6."/>
      <w:lvlJc w:val="left"/>
      <w:pPr>
        <w:tabs>
          <w:tab w:val="left" w:pos="2940"/>
        </w:tabs>
        <w:ind w:left="2940" w:hanging="420"/>
      </w:pPr>
      <w:rPr>
        <w:rFonts w:hint="default"/>
      </w:rPr>
    </w:lvl>
    <w:lvl w:ilvl="6">
      <w:start w:val="1"/>
      <w:numFmt w:val="lowerRoman"/>
      <w:lvlText w:val="%7)"/>
      <w:lvlJc w:val="left"/>
      <w:pPr>
        <w:tabs>
          <w:tab w:val="left" w:pos="3360"/>
        </w:tabs>
        <w:ind w:left="3360" w:hanging="420"/>
      </w:pPr>
      <w:rPr>
        <w:rFonts w:hint="default"/>
      </w:rPr>
    </w:lvl>
    <w:lvl w:ilvl="7">
      <w:start w:val="1"/>
      <w:numFmt w:val="lowerLetter"/>
      <w:lvlText w:val="%8."/>
      <w:lvlJc w:val="left"/>
      <w:pPr>
        <w:tabs>
          <w:tab w:val="left" w:pos="3780"/>
        </w:tabs>
        <w:ind w:left="3780" w:hanging="420"/>
      </w:pPr>
      <w:rPr>
        <w:rFonts w:hint="default"/>
      </w:rPr>
    </w:lvl>
    <w:lvl w:ilvl="8">
      <w:start w:val="1"/>
      <w:numFmt w:val="lowerLetter"/>
      <w:lvlText w:val="%9)"/>
      <w:lvlJc w:val="left"/>
      <w:pPr>
        <w:tabs>
          <w:tab w:val="left" w:pos="4200"/>
        </w:tabs>
        <w:ind w:left="4200" w:hanging="420"/>
      </w:pPr>
      <w:rPr>
        <w:rFonts w:hint="default"/>
      </w:rPr>
    </w:lvl>
  </w:abstractNum>
  <w:abstractNum w:abstractNumId="8" w15:restartNumberingAfterBreak="0">
    <w:nsid w:val="0EC9E97D"/>
    <w:multiLevelType w:val="multilevel"/>
    <w:tmpl w:val="0EC9E97D"/>
    <w:lvl w:ilvl="0">
      <w:start w:val="1"/>
      <w:numFmt w:val="decimal"/>
      <w:suff w:val="space"/>
      <w:lvlText w:val="(%1)"/>
      <w:lvlJc w:val="left"/>
      <w:pPr>
        <w:ind w:left="845" w:hanging="425"/>
      </w:pPr>
      <w:rPr>
        <w:rFonts w:hint="default"/>
      </w:rPr>
    </w:lvl>
    <w:lvl w:ilvl="1">
      <w:start w:val="1"/>
      <w:numFmt w:val="decimalEnclosedCircleChinese"/>
      <w:suff w:val="space"/>
      <w:lvlText w:val="%2"/>
      <w:lvlJc w:val="left"/>
      <w:pPr>
        <w:ind w:left="420" w:firstLine="0"/>
      </w:pPr>
      <w:rPr>
        <w:rFonts w:hint="default"/>
      </w:rPr>
    </w:lvl>
    <w:lvl w:ilvl="2">
      <w:start w:val="1"/>
      <w:numFmt w:val="decimal"/>
      <w:lvlText w:val="%3)"/>
      <w:lvlJc w:val="left"/>
      <w:pPr>
        <w:tabs>
          <w:tab w:val="left" w:pos="1260"/>
        </w:tabs>
        <w:ind w:left="1680" w:hanging="420"/>
      </w:pPr>
      <w:rPr>
        <w:rFonts w:hint="default"/>
      </w:rPr>
    </w:lvl>
    <w:lvl w:ilvl="3">
      <w:start w:val="1"/>
      <w:numFmt w:val="lowerLetter"/>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lowerRoman"/>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Letter"/>
      <w:lvlText w:val="%9)"/>
      <w:lvlJc w:val="left"/>
      <w:pPr>
        <w:tabs>
          <w:tab w:val="left" w:pos="3780"/>
        </w:tabs>
        <w:ind w:left="4200" w:hanging="420"/>
      </w:pPr>
      <w:rPr>
        <w:rFonts w:hint="default"/>
      </w:rPr>
    </w:lvl>
  </w:abstractNum>
  <w:abstractNum w:abstractNumId="9" w15:restartNumberingAfterBreak="0">
    <w:nsid w:val="2D9A8180"/>
    <w:multiLevelType w:val="multilevel"/>
    <w:tmpl w:val="2D9A8180"/>
    <w:lvl w:ilvl="0">
      <w:start w:val="1"/>
      <w:numFmt w:val="decimal"/>
      <w:suff w:val="space"/>
      <w:lvlText w:val="(%1)"/>
      <w:lvlJc w:val="left"/>
      <w:pPr>
        <w:ind w:left="845" w:hanging="425"/>
      </w:pPr>
      <w:rPr>
        <w:rFonts w:hint="default"/>
      </w:rPr>
    </w:lvl>
    <w:lvl w:ilvl="1">
      <w:start w:val="1"/>
      <w:numFmt w:val="decimalEnclosedCircleChinese"/>
      <w:suff w:val="space"/>
      <w:lvlText w:val="%2"/>
      <w:lvlJc w:val="left"/>
      <w:pPr>
        <w:ind w:left="839" w:hanging="419"/>
      </w:pPr>
      <w:rPr>
        <w:rFonts w:hint="default"/>
      </w:rPr>
    </w:lvl>
    <w:lvl w:ilvl="2">
      <w:start w:val="1"/>
      <w:numFmt w:val="decimal"/>
      <w:lvlText w:val="%3)"/>
      <w:lvlJc w:val="left"/>
      <w:pPr>
        <w:tabs>
          <w:tab w:val="left" w:pos="1260"/>
        </w:tabs>
        <w:ind w:left="1680" w:hanging="420"/>
      </w:pPr>
      <w:rPr>
        <w:rFonts w:hint="default"/>
      </w:rPr>
    </w:lvl>
    <w:lvl w:ilvl="3">
      <w:start w:val="1"/>
      <w:numFmt w:val="lowerLetter"/>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lowerRoman"/>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Letter"/>
      <w:lvlText w:val="%9)"/>
      <w:lvlJc w:val="left"/>
      <w:pPr>
        <w:tabs>
          <w:tab w:val="left" w:pos="3780"/>
        </w:tabs>
        <w:ind w:left="4200" w:hanging="420"/>
      </w:pPr>
      <w:rPr>
        <w:rFonts w:hint="default"/>
      </w:rPr>
    </w:lvl>
  </w:abstractNum>
  <w:abstractNum w:abstractNumId="10" w15:restartNumberingAfterBreak="0">
    <w:nsid w:val="40CF3B36"/>
    <w:multiLevelType w:val="multilevel"/>
    <w:tmpl w:val="40CF3B3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EnclosedCircleChinese"/>
      <w:pStyle w:val="Heading4"/>
      <w:lvlText w:val="%4"/>
      <w:lvlJc w:val="left"/>
      <w:pPr>
        <w:ind w:left="0" w:firstLine="0"/>
      </w:pPr>
      <w:rPr>
        <w:rFonts w:hint="eastAsia"/>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733165907">
    <w:abstractNumId w:val="10"/>
  </w:num>
  <w:num w:numId="2" w16cid:durableId="2003728307">
    <w:abstractNumId w:val="0"/>
  </w:num>
  <w:num w:numId="3" w16cid:durableId="551429247">
    <w:abstractNumId w:val="1"/>
  </w:num>
  <w:num w:numId="4" w16cid:durableId="1420981745">
    <w:abstractNumId w:val="9"/>
  </w:num>
  <w:num w:numId="5" w16cid:durableId="389160258">
    <w:abstractNumId w:val="4"/>
  </w:num>
  <w:num w:numId="6" w16cid:durableId="984628191">
    <w:abstractNumId w:val="6"/>
  </w:num>
  <w:num w:numId="7" w16cid:durableId="1488743392">
    <w:abstractNumId w:val="7"/>
  </w:num>
  <w:num w:numId="8" w16cid:durableId="1353456396">
    <w:abstractNumId w:val="3"/>
  </w:num>
  <w:num w:numId="9" w16cid:durableId="1062749169">
    <w:abstractNumId w:val="8"/>
  </w:num>
  <w:num w:numId="10" w16cid:durableId="1263414742">
    <w:abstractNumId w:val="5"/>
  </w:num>
  <w:num w:numId="11" w16cid:durableId="212685016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小蚂蚁">
    <w15:presenceInfo w15:providerId="None" w15:userId="小蚂蚁"/>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SystemFonts/>
  <w:defaultTabStop w:val="239"/>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Y5YjY5YzliNzg4NWZmYTU5M2ExYTJkNDkyY2M1ZjQifQ=="/>
  </w:docVars>
  <w:rsids>
    <w:rsidRoot w:val="00EF39AE"/>
    <w:rsid w:val="B7441328"/>
    <w:rsid w:val="B7771DBA"/>
    <w:rsid w:val="BBE739A9"/>
    <w:rsid w:val="BBEF4EF4"/>
    <w:rsid w:val="BBFDF004"/>
    <w:rsid w:val="BBFEC2DE"/>
    <w:rsid w:val="BD279B5F"/>
    <w:rsid w:val="BDFFB0A3"/>
    <w:rsid w:val="BEFD2CD2"/>
    <w:rsid w:val="BEFFE912"/>
    <w:rsid w:val="BF77E073"/>
    <w:rsid w:val="BFBB3562"/>
    <w:rsid w:val="BFEBB81E"/>
    <w:rsid w:val="BFEEC01D"/>
    <w:rsid w:val="BFFF4AAD"/>
    <w:rsid w:val="BFFF98B9"/>
    <w:rsid w:val="C37E3140"/>
    <w:rsid w:val="CBFBEBF3"/>
    <w:rsid w:val="CF778499"/>
    <w:rsid w:val="CFA191CA"/>
    <w:rsid w:val="D09897E3"/>
    <w:rsid w:val="D27A1D78"/>
    <w:rsid w:val="D3F73BD2"/>
    <w:rsid w:val="D7B624A9"/>
    <w:rsid w:val="D7D5E4F8"/>
    <w:rsid w:val="D7EFFA60"/>
    <w:rsid w:val="D97D9A82"/>
    <w:rsid w:val="DABE2724"/>
    <w:rsid w:val="DABFCA52"/>
    <w:rsid w:val="DD7FCA16"/>
    <w:rsid w:val="DE7FB859"/>
    <w:rsid w:val="DEB8C787"/>
    <w:rsid w:val="DEEB0710"/>
    <w:rsid w:val="DEF9D807"/>
    <w:rsid w:val="DF1974BA"/>
    <w:rsid w:val="DF5F93AF"/>
    <w:rsid w:val="DF7F4230"/>
    <w:rsid w:val="DF7FBF95"/>
    <w:rsid w:val="DFBBCBEA"/>
    <w:rsid w:val="DFCFAF2C"/>
    <w:rsid w:val="DFEF4907"/>
    <w:rsid w:val="E2FCC6C4"/>
    <w:rsid w:val="E35D9C90"/>
    <w:rsid w:val="E36E2BFC"/>
    <w:rsid w:val="E6BE640E"/>
    <w:rsid w:val="E77BCEB0"/>
    <w:rsid w:val="E7F70DA9"/>
    <w:rsid w:val="E7FE13E8"/>
    <w:rsid w:val="E7FFE265"/>
    <w:rsid w:val="EAFFDA57"/>
    <w:rsid w:val="EBDC8D7F"/>
    <w:rsid w:val="EBF861A6"/>
    <w:rsid w:val="EEFC2263"/>
    <w:rsid w:val="EF3F8962"/>
    <w:rsid w:val="EF77C9F8"/>
    <w:rsid w:val="EF7F74A0"/>
    <w:rsid w:val="EFBB7D3C"/>
    <w:rsid w:val="EFBEB004"/>
    <w:rsid w:val="EFFE1298"/>
    <w:rsid w:val="F276E31E"/>
    <w:rsid w:val="F399C647"/>
    <w:rsid w:val="F3BE9906"/>
    <w:rsid w:val="F693A2E6"/>
    <w:rsid w:val="F6FF7088"/>
    <w:rsid w:val="F73FF6D7"/>
    <w:rsid w:val="F7D4DC82"/>
    <w:rsid w:val="F7E60548"/>
    <w:rsid w:val="F7FDB7C9"/>
    <w:rsid w:val="F7FF538A"/>
    <w:rsid w:val="F7FF988F"/>
    <w:rsid w:val="F95F84C6"/>
    <w:rsid w:val="F973F8B3"/>
    <w:rsid w:val="F9E17437"/>
    <w:rsid w:val="F9E9D1EA"/>
    <w:rsid w:val="F9ED051D"/>
    <w:rsid w:val="F9FF8A3D"/>
    <w:rsid w:val="FA7BDDCD"/>
    <w:rsid w:val="FAF767F0"/>
    <w:rsid w:val="FB7F6020"/>
    <w:rsid w:val="FBC70FB3"/>
    <w:rsid w:val="FBCEBCA8"/>
    <w:rsid w:val="FC46F2AF"/>
    <w:rsid w:val="FD652E39"/>
    <w:rsid w:val="FDFF67AD"/>
    <w:rsid w:val="FE6FEE08"/>
    <w:rsid w:val="FE8BC56F"/>
    <w:rsid w:val="FEF7A4E8"/>
    <w:rsid w:val="FF6B2E49"/>
    <w:rsid w:val="FF7F6059"/>
    <w:rsid w:val="FF8E0D57"/>
    <w:rsid w:val="FFAE9480"/>
    <w:rsid w:val="FFAF346D"/>
    <w:rsid w:val="FFBD892C"/>
    <w:rsid w:val="FFDD7490"/>
    <w:rsid w:val="FFE9D22D"/>
    <w:rsid w:val="FFED4428"/>
    <w:rsid w:val="FFF36414"/>
    <w:rsid w:val="FFFDD2F8"/>
    <w:rsid w:val="0000064E"/>
    <w:rsid w:val="00010889"/>
    <w:rsid w:val="00010FFD"/>
    <w:rsid w:val="00011243"/>
    <w:rsid w:val="0001239F"/>
    <w:rsid w:val="000139BD"/>
    <w:rsid w:val="00015C5B"/>
    <w:rsid w:val="00037262"/>
    <w:rsid w:val="00040747"/>
    <w:rsid w:val="00042DED"/>
    <w:rsid w:val="000438BA"/>
    <w:rsid w:val="00044D94"/>
    <w:rsid w:val="00045184"/>
    <w:rsid w:val="00051BE1"/>
    <w:rsid w:val="00057EA8"/>
    <w:rsid w:val="0007101B"/>
    <w:rsid w:val="00071CA5"/>
    <w:rsid w:val="00080783"/>
    <w:rsid w:val="00082F4F"/>
    <w:rsid w:val="000A36CD"/>
    <w:rsid w:val="000B5CF6"/>
    <w:rsid w:val="000C133C"/>
    <w:rsid w:val="000C34F3"/>
    <w:rsid w:val="000C54FA"/>
    <w:rsid w:val="000C703F"/>
    <w:rsid w:val="000F1186"/>
    <w:rsid w:val="00102595"/>
    <w:rsid w:val="00102C2D"/>
    <w:rsid w:val="00103698"/>
    <w:rsid w:val="00117EBE"/>
    <w:rsid w:val="00127E09"/>
    <w:rsid w:val="00131686"/>
    <w:rsid w:val="001339CE"/>
    <w:rsid w:val="00135360"/>
    <w:rsid w:val="00180CA4"/>
    <w:rsid w:val="001822EA"/>
    <w:rsid w:val="00184B1F"/>
    <w:rsid w:val="00185B93"/>
    <w:rsid w:val="00193A44"/>
    <w:rsid w:val="001B74E2"/>
    <w:rsid w:val="001C1412"/>
    <w:rsid w:val="001C1557"/>
    <w:rsid w:val="001C34A4"/>
    <w:rsid w:val="001D6DBD"/>
    <w:rsid w:val="001D7EFC"/>
    <w:rsid w:val="001E3E10"/>
    <w:rsid w:val="001F4E70"/>
    <w:rsid w:val="00213AB1"/>
    <w:rsid w:val="0022258F"/>
    <w:rsid w:val="002323CA"/>
    <w:rsid w:val="00235192"/>
    <w:rsid w:val="00237233"/>
    <w:rsid w:val="00257A4D"/>
    <w:rsid w:val="002702CA"/>
    <w:rsid w:val="00272255"/>
    <w:rsid w:val="002773D8"/>
    <w:rsid w:val="002C3E92"/>
    <w:rsid w:val="002D30F9"/>
    <w:rsid w:val="002F1899"/>
    <w:rsid w:val="002F3043"/>
    <w:rsid w:val="00303932"/>
    <w:rsid w:val="00317EE7"/>
    <w:rsid w:val="003360FE"/>
    <w:rsid w:val="003545F3"/>
    <w:rsid w:val="003573DB"/>
    <w:rsid w:val="00382EA2"/>
    <w:rsid w:val="0038670A"/>
    <w:rsid w:val="00394A5E"/>
    <w:rsid w:val="003A079A"/>
    <w:rsid w:val="003B11EC"/>
    <w:rsid w:val="003B402D"/>
    <w:rsid w:val="003B6DDD"/>
    <w:rsid w:val="003C1758"/>
    <w:rsid w:val="003D2E38"/>
    <w:rsid w:val="003D629C"/>
    <w:rsid w:val="003D6D94"/>
    <w:rsid w:val="003D74DD"/>
    <w:rsid w:val="003F4CB1"/>
    <w:rsid w:val="003F5BB2"/>
    <w:rsid w:val="00402C71"/>
    <w:rsid w:val="004041D5"/>
    <w:rsid w:val="004042D2"/>
    <w:rsid w:val="004137ED"/>
    <w:rsid w:val="00421A6C"/>
    <w:rsid w:val="004325FA"/>
    <w:rsid w:val="00432B4A"/>
    <w:rsid w:val="004515EB"/>
    <w:rsid w:val="00462B60"/>
    <w:rsid w:val="00463E3C"/>
    <w:rsid w:val="00466489"/>
    <w:rsid w:val="004A0238"/>
    <w:rsid w:val="004A58A6"/>
    <w:rsid w:val="004B3237"/>
    <w:rsid w:val="004C2600"/>
    <w:rsid w:val="004D31CD"/>
    <w:rsid w:val="004F3778"/>
    <w:rsid w:val="004F4EC3"/>
    <w:rsid w:val="0050321F"/>
    <w:rsid w:val="005148EA"/>
    <w:rsid w:val="005271A1"/>
    <w:rsid w:val="005379F4"/>
    <w:rsid w:val="0055416A"/>
    <w:rsid w:val="00570986"/>
    <w:rsid w:val="0059438C"/>
    <w:rsid w:val="00594716"/>
    <w:rsid w:val="005A2A97"/>
    <w:rsid w:val="005B10AD"/>
    <w:rsid w:val="005B506D"/>
    <w:rsid w:val="005C5615"/>
    <w:rsid w:val="005C6D00"/>
    <w:rsid w:val="005C7F0C"/>
    <w:rsid w:val="005D749C"/>
    <w:rsid w:val="005E724F"/>
    <w:rsid w:val="005E72EF"/>
    <w:rsid w:val="005F439B"/>
    <w:rsid w:val="0061345C"/>
    <w:rsid w:val="00645964"/>
    <w:rsid w:val="00646366"/>
    <w:rsid w:val="00651FF7"/>
    <w:rsid w:val="0065592B"/>
    <w:rsid w:val="00655D6F"/>
    <w:rsid w:val="0066434C"/>
    <w:rsid w:val="00665C65"/>
    <w:rsid w:val="00665E3A"/>
    <w:rsid w:val="006663A8"/>
    <w:rsid w:val="00671CB3"/>
    <w:rsid w:val="00673CE4"/>
    <w:rsid w:val="006756BC"/>
    <w:rsid w:val="00680E46"/>
    <w:rsid w:val="00687221"/>
    <w:rsid w:val="006A7216"/>
    <w:rsid w:val="006D2541"/>
    <w:rsid w:val="006D3AE8"/>
    <w:rsid w:val="006E2FE1"/>
    <w:rsid w:val="006E7E58"/>
    <w:rsid w:val="006F481B"/>
    <w:rsid w:val="006F55A2"/>
    <w:rsid w:val="006F5A38"/>
    <w:rsid w:val="007152C2"/>
    <w:rsid w:val="00716673"/>
    <w:rsid w:val="00723734"/>
    <w:rsid w:val="00724AEE"/>
    <w:rsid w:val="00732DBA"/>
    <w:rsid w:val="007436F8"/>
    <w:rsid w:val="007437FD"/>
    <w:rsid w:val="007540BF"/>
    <w:rsid w:val="00765D51"/>
    <w:rsid w:val="0077175F"/>
    <w:rsid w:val="0078239D"/>
    <w:rsid w:val="00783E3F"/>
    <w:rsid w:val="00785C80"/>
    <w:rsid w:val="00786424"/>
    <w:rsid w:val="00794AE3"/>
    <w:rsid w:val="007A1271"/>
    <w:rsid w:val="007A4C7A"/>
    <w:rsid w:val="007B165A"/>
    <w:rsid w:val="007B4D4B"/>
    <w:rsid w:val="007C0E93"/>
    <w:rsid w:val="007C454A"/>
    <w:rsid w:val="007D58FA"/>
    <w:rsid w:val="007E39AA"/>
    <w:rsid w:val="007F147D"/>
    <w:rsid w:val="0080156C"/>
    <w:rsid w:val="00803FD7"/>
    <w:rsid w:val="008124A9"/>
    <w:rsid w:val="008201A2"/>
    <w:rsid w:val="0084700C"/>
    <w:rsid w:val="008600F5"/>
    <w:rsid w:val="00871C48"/>
    <w:rsid w:val="00873E08"/>
    <w:rsid w:val="008767DA"/>
    <w:rsid w:val="008808BE"/>
    <w:rsid w:val="008825C7"/>
    <w:rsid w:val="008832F3"/>
    <w:rsid w:val="00892E4D"/>
    <w:rsid w:val="00893019"/>
    <w:rsid w:val="00894280"/>
    <w:rsid w:val="008B5EA5"/>
    <w:rsid w:val="008C6F61"/>
    <w:rsid w:val="008E26F1"/>
    <w:rsid w:val="008E48D3"/>
    <w:rsid w:val="008F498F"/>
    <w:rsid w:val="008F542B"/>
    <w:rsid w:val="008F5F8A"/>
    <w:rsid w:val="009143EF"/>
    <w:rsid w:val="00914D5E"/>
    <w:rsid w:val="00925003"/>
    <w:rsid w:val="00931D01"/>
    <w:rsid w:val="009370D8"/>
    <w:rsid w:val="0094793D"/>
    <w:rsid w:val="009573E6"/>
    <w:rsid w:val="009645A9"/>
    <w:rsid w:val="0097632D"/>
    <w:rsid w:val="00982171"/>
    <w:rsid w:val="009937CD"/>
    <w:rsid w:val="00996560"/>
    <w:rsid w:val="009A5BF3"/>
    <w:rsid w:val="009B0198"/>
    <w:rsid w:val="009C0584"/>
    <w:rsid w:val="009D06D8"/>
    <w:rsid w:val="009E4B21"/>
    <w:rsid w:val="009E4E9B"/>
    <w:rsid w:val="009E77BC"/>
    <w:rsid w:val="009F0F15"/>
    <w:rsid w:val="00A20C4F"/>
    <w:rsid w:val="00A42828"/>
    <w:rsid w:val="00A51171"/>
    <w:rsid w:val="00A70378"/>
    <w:rsid w:val="00A907EF"/>
    <w:rsid w:val="00A92BF7"/>
    <w:rsid w:val="00AA30CC"/>
    <w:rsid w:val="00AA6F08"/>
    <w:rsid w:val="00AB0848"/>
    <w:rsid w:val="00AB104F"/>
    <w:rsid w:val="00AB40B5"/>
    <w:rsid w:val="00AB44C5"/>
    <w:rsid w:val="00AC2E15"/>
    <w:rsid w:val="00AD21C2"/>
    <w:rsid w:val="00AD5798"/>
    <w:rsid w:val="00AE47B5"/>
    <w:rsid w:val="00B06BF4"/>
    <w:rsid w:val="00B170B4"/>
    <w:rsid w:val="00B32BEB"/>
    <w:rsid w:val="00B3410D"/>
    <w:rsid w:val="00B46B06"/>
    <w:rsid w:val="00B50112"/>
    <w:rsid w:val="00B65294"/>
    <w:rsid w:val="00B667FF"/>
    <w:rsid w:val="00B7017F"/>
    <w:rsid w:val="00B7201C"/>
    <w:rsid w:val="00B80D60"/>
    <w:rsid w:val="00B82B11"/>
    <w:rsid w:val="00B85CDE"/>
    <w:rsid w:val="00BA7DDF"/>
    <w:rsid w:val="00BB28D5"/>
    <w:rsid w:val="00BB3A71"/>
    <w:rsid w:val="00BC0703"/>
    <w:rsid w:val="00BC0D91"/>
    <w:rsid w:val="00BC15FE"/>
    <w:rsid w:val="00BC3A98"/>
    <w:rsid w:val="00BC78DA"/>
    <w:rsid w:val="00BD21DD"/>
    <w:rsid w:val="00BD5812"/>
    <w:rsid w:val="00C040E9"/>
    <w:rsid w:val="00C105A3"/>
    <w:rsid w:val="00C1412F"/>
    <w:rsid w:val="00C2183B"/>
    <w:rsid w:val="00C21EA7"/>
    <w:rsid w:val="00C41C63"/>
    <w:rsid w:val="00C53A94"/>
    <w:rsid w:val="00C56880"/>
    <w:rsid w:val="00C62321"/>
    <w:rsid w:val="00C82D16"/>
    <w:rsid w:val="00C84C6F"/>
    <w:rsid w:val="00C977DB"/>
    <w:rsid w:val="00CA79CA"/>
    <w:rsid w:val="00CB15BB"/>
    <w:rsid w:val="00CC7F72"/>
    <w:rsid w:val="00CE2546"/>
    <w:rsid w:val="00CF4C7C"/>
    <w:rsid w:val="00D00439"/>
    <w:rsid w:val="00D04788"/>
    <w:rsid w:val="00D33425"/>
    <w:rsid w:val="00D37562"/>
    <w:rsid w:val="00D80EE1"/>
    <w:rsid w:val="00DA3AA7"/>
    <w:rsid w:val="00DB03D8"/>
    <w:rsid w:val="00DB1FB7"/>
    <w:rsid w:val="00DC493A"/>
    <w:rsid w:val="00DC4ACD"/>
    <w:rsid w:val="00DC7E1B"/>
    <w:rsid w:val="00E12A71"/>
    <w:rsid w:val="00E22E49"/>
    <w:rsid w:val="00E3079D"/>
    <w:rsid w:val="00E35008"/>
    <w:rsid w:val="00E40ABE"/>
    <w:rsid w:val="00E421A9"/>
    <w:rsid w:val="00E53340"/>
    <w:rsid w:val="00E663E7"/>
    <w:rsid w:val="00E805DA"/>
    <w:rsid w:val="00E82339"/>
    <w:rsid w:val="00E86997"/>
    <w:rsid w:val="00E966BF"/>
    <w:rsid w:val="00EA674C"/>
    <w:rsid w:val="00EB4C4D"/>
    <w:rsid w:val="00EC41F4"/>
    <w:rsid w:val="00EC5A6F"/>
    <w:rsid w:val="00ED1949"/>
    <w:rsid w:val="00ED5A7C"/>
    <w:rsid w:val="00EE6F4E"/>
    <w:rsid w:val="00EE7681"/>
    <w:rsid w:val="00EF39AE"/>
    <w:rsid w:val="00EF70E5"/>
    <w:rsid w:val="00F03E11"/>
    <w:rsid w:val="00F06004"/>
    <w:rsid w:val="00F06945"/>
    <w:rsid w:val="00F123DE"/>
    <w:rsid w:val="00F2097F"/>
    <w:rsid w:val="00F276DA"/>
    <w:rsid w:val="00F32299"/>
    <w:rsid w:val="00F441F1"/>
    <w:rsid w:val="00F52B79"/>
    <w:rsid w:val="00F5533F"/>
    <w:rsid w:val="00F65104"/>
    <w:rsid w:val="00F74529"/>
    <w:rsid w:val="00F7650B"/>
    <w:rsid w:val="00FA68FB"/>
    <w:rsid w:val="00FB3F4F"/>
    <w:rsid w:val="00FC1A83"/>
    <w:rsid w:val="00FD32A4"/>
    <w:rsid w:val="00FE0650"/>
    <w:rsid w:val="00FE69B8"/>
    <w:rsid w:val="00FE7645"/>
    <w:rsid w:val="00FF2733"/>
    <w:rsid w:val="00FF3D29"/>
    <w:rsid w:val="01701A49"/>
    <w:rsid w:val="01AC28DD"/>
    <w:rsid w:val="01C52D89"/>
    <w:rsid w:val="01E35765"/>
    <w:rsid w:val="020B1F1B"/>
    <w:rsid w:val="022D2EDA"/>
    <w:rsid w:val="025B32B1"/>
    <w:rsid w:val="0285686C"/>
    <w:rsid w:val="029C1220"/>
    <w:rsid w:val="02AB385A"/>
    <w:rsid w:val="02C50CCA"/>
    <w:rsid w:val="030F5F1D"/>
    <w:rsid w:val="03183781"/>
    <w:rsid w:val="034366C7"/>
    <w:rsid w:val="039B7780"/>
    <w:rsid w:val="03CA5A30"/>
    <w:rsid w:val="04065883"/>
    <w:rsid w:val="041736D9"/>
    <w:rsid w:val="044E5D51"/>
    <w:rsid w:val="04797857"/>
    <w:rsid w:val="047B6531"/>
    <w:rsid w:val="049302DC"/>
    <w:rsid w:val="04C022EB"/>
    <w:rsid w:val="05104473"/>
    <w:rsid w:val="052547AF"/>
    <w:rsid w:val="05367B38"/>
    <w:rsid w:val="054E1884"/>
    <w:rsid w:val="056749D7"/>
    <w:rsid w:val="057F6591"/>
    <w:rsid w:val="05B642FA"/>
    <w:rsid w:val="05D1012B"/>
    <w:rsid w:val="05DC2C6D"/>
    <w:rsid w:val="060505CF"/>
    <w:rsid w:val="06573059"/>
    <w:rsid w:val="06CE0060"/>
    <w:rsid w:val="06D36D47"/>
    <w:rsid w:val="06D824BC"/>
    <w:rsid w:val="06D913BB"/>
    <w:rsid w:val="06DD7C9F"/>
    <w:rsid w:val="070C2530"/>
    <w:rsid w:val="072F549C"/>
    <w:rsid w:val="073563BE"/>
    <w:rsid w:val="073B1708"/>
    <w:rsid w:val="075B15E6"/>
    <w:rsid w:val="075F3EF3"/>
    <w:rsid w:val="07A260D7"/>
    <w:rsid w:val="07C84A57"/>
    <w:rsid w:val="080B4F75"/>
    <w:rsid w:val="081B102B"/>
    <w:rsid w:val="08297BE3"/>
    <w:rsid w:val="083967C1"/>
    <w:rsid w:val="083D2152"/>
    <w:rsid w:val="085B41C6"/>
    <w:rsid w:val="086739E8"/>
    <w:rsid w:val="08701697"/>
    <w:rsid w:val="08811011"/>
    <w:rsid w:val="08A35757"/>
    <w:rsid w:val="09046023"/>
    <w:rsid w:val="090B6336"/>
    <w:rsid w:val="09916463"/>
    <w:rsid w:val="09C07AB6"/>
    <w:rsid w:val="09EF772F"/>
    <w:rsid w:val="09F00565"/>
    <w:rsid w:val="0A0537E5"/>
    <w:rsid w:val="0A2F6BAE"/>
    <w:rsid w:val="0A3A6268"/>
    <w:rsid w:val="0A4536CF"/>
    <w:rsid w:val="0A56558B"/>
    <w:rsid w:val="0A5E1FFB"/>
    <w:rsid w:val="0A5E7D79"/>
    <w:rsid w:val="0A5F38CD"/>
    <w:rsid w:val="0A6B6847"/>
    <w:rsid w:val="0AD66D55"/>
    <w:rsid w:val="0B053926"/>
    <w:rsid w:val="0B1D50BA"/>
    <w:rsid w:val="0B2E4218"/>
    <w:rsid w:val="0B51123C"/>
    <w:rsid w:val="0C000D09"/>
    <w:rsid w:val="0C0A4671"/>
    <w:rsid w:val="0C2801BA"/>
    <w:rsid w:val="0C4112ED"/>
    <w:rsid w:val="0C4811A0"/>
    <w:rsid w:val="0C5C5076"/>
    <w:rsid w:val="0C6962A6"/>
    <w:rsid w:val="0C923D37"/>
    <w:rsid w:val="0C997BAC"/>
    <w:rsid w:val="0CAF2CDB"/>
    <w:rsid w:val="0D201D17"/>
    <w:rsid w:val="0D3D005F"/>
    <w:rsid w:val="0D85405D"/>
    <w:rsid w:val="0D8950EF"/>
    <w:rsid w:val="0D8C1C76"/>
    <w:rsid w:val="0D9B3F04"/>
    <w:rsid w:val="0DA161BD"/>
    <w:rsid w:val="0DF777B5"/>
    <w:rsid w:val="0E305316"/>
    <w:rsid w:val="0EC12F4C"/>
    <w:rsid w:val="0EDD1CCB"/>
    <w:rsid w:val="0EE645ED"/>
    <w:rsid w:val="0EEA22BA"/>
    <w:rsid w:val="0F051F94"/>
    <w:rsid w:val="0F2E5AF2"/>
    <w:rsid w:val="0F304F86"/>
    <w:rsid w:val="0F443C33"/>
    <w:rsid w:val="0F631478"/>
    <w:rsid w:val="0F8748FE"/>
    <w:rsid w:val="0FB10A4D"/>
    <w:rsid w:val="0FF374E0"/>
    <w:rsid w:val="100B7DB5"/>
    <w:rsid w:val="10102602"/>
    <w:rsid w:val="101E5014"/>
    <w:rsid w:val="10550803"/>
    <w:rsid w:val="10D82C9C"/>
    <w:rsid w:val="10E5119A"/>
    <w:rsid w:val="113D7165"/>
    <w:rsid w:val="114829FC"/>
    <w:rsid w:val="114A183C"/>
    <w:rsid w:val="11E02950"/>
    <w:rsid w:val="11EC3F25"/>
    <w:rsid w:val="11F43CE2"/>
    <w:rsid w:val="12000CCB"/>
    <w:rsid w:val="12897870"/>
    <w:rsid w:val="12A367ED"/>
    <w:rsid w:val="12C9796E"/>
    <w:rsid w:val="130124BB"/>
    <w:rsid w:val="1313332B"/>
    <w:rsid w:val="13655D4D"/>
    <w:rsid w:val="138F4419"/>
    <w:rsid w:val="139A348A"/>
    <w:rsid w:val="139D7038"/>
    <w:rsid w:val="13BB6320"/>
    <w:rsid w:val="140137CB"/>
    <w:rsid w:val="141B53CD"/>
    <w:rsid w:val="14740D4D"/>
    <w:rsid w:val="14A34882"/>
    <w:rsid w:val="14CD20BB"/>
    <w:rsid w:val="14F83392"/>
    <w:rsid w:val="15310984"/>
    <w:rsid w:val="1533718B"/>
    <w:rsid w:val="154047C7"/>
    <w:rsid w:val="154F3A16"/>
    <w:rsid w:val="15641DA5"/>
    <w:rsid w:val="15DC6D8A"/>
    <w:rsid w:val="15F78727"/>
    <w:rsid w:val="16095D6B"/>
    <w:rsid w:val="16290B59"/>
    <w:rsid w:val="16582692"/>
    <w:rsid w:val="165F3F48"/>
    <w:rsid w:val="16615D96"/>
    <w:rsid w:val="167C757D"/>
    <w:rsid w:val="16AE4E52"/>
    <w:rsid w:val="16B246F9"/>
    <w:rsid w:val="16C12835"/>
    <w:rsid w:val="16E708E0"/>
    <w:rsid w:val="17002580"/>
    <w:rsid w:val="17495CDA"/>
    <w:rsid w:val="174D31CB"/>
    <w:rsid w:val="174D73C7"/>
    <w:rsid w:val="17846D4B"/>
    <w:rsid w:val="17AD3F24"/>
    <w:rsid w:val="17C51ED9"/>
    <w:rsid w:val="17CD16F8"/>
    <w:rsid w:val="17D60EAF"/>
    <w:rsid w:val="17FF8DF6"/>
    <w:rsid w:val="1823617D"/>
    <w:rsid w:val="182B7C45"/>
    <w:rsid w:val="18463EB7"/>
    <w:rsid w:val="18643F78"/>
    <w:rsid w:val="1867637E"/>
    <w:rsid w:val="187A4BA6"/>
    <w:rsid w:val="187E042F"/>
    <w:rsid w:val="187F3731"/>
    <w:rsid w:val="18D248A0"/>
    <w:rsid w:val="18DE232D"/>
    <w:rsid w:val="18E359A0"/>
    <w:rsid w:val="18E81697"/>
    <w:rsid w:val="18F469DF"/>
    <w:rsid w:val="19316B1A"/>
    <w:rsid w:val="193176CE"/>
    <w:rsid w:val="1961160A"/>
    <w:rsid w:val="1970533E"/>
    <w:rsid w:val="199F7A9A"/>
    <w:rsid w:val="19CB3C6D"/>
    <w:rsid w:val="19D5606E"/>
    <w:rsid w:val="19DF8C9B"/>
    <w:rsid w:val="1A2F60BE"/>
    <w:rsid w:val="1A4D43AC"/>
    <w:rsid w:val="1A51244B"/>
    <w:rsid w:val="1A5632F4"/>
    <w:rsid w:val="1A687CD6"/>
    <w:rsid w:val="1A7A7E33"/>
    <w:rsid w:val="1A7D32FC"/>
    <w:rsid w:val="1A842ED3"/>
    <w:rsid w:val="1A9A04D5"/>
    <w:rsid w:val="1AA76EF1"/>
    <w:rsid w:val="1AAD5E03"/>
    <w:rsid w:val="1ABB4559"/>
    <w:rsid w:val="1AC17723"/>
    <w:rsid w:val="1AC32827"/>
    <w:rsid w:val="1AC37129"/>
    <w:rsid w:val="1B5E1E01"/>
    <w:rsid w:val="1B6E729B"/>
    <w:rsid w:val="1B9C35F0"/>
    <w:rsid w:val="1C112A19"/>
    <w:rsid w:val="1C447C24"/>
    <w:rsid w:val="1CA1383A"/>
    <w:rsid w:val="1CAC5FEC"/>
    <w:rsid w:val="1CD91DE4"/>
    <w:rsid w:val="1D0B1216"/>
    <w:rsid w:val="1D3801CF"/>
    <w:rsid w:val="1D481744"/>
    <w:rsid w:val="1D4A58C0"/>
    <w:rsid w:val="1D90724A"/>
    <w:rsid w:val="1DEED122"/>
    <w:rsid w:val="1E335DCF"/>
    <w:rsid w:val="1E3C6C28"/>
    <w:rsid w:val="1E436D32"/>
    <w:rsid w:val="1E575DC0"/>
    <w:rsid w:val="1E677F2B"/>
    <w:rsid w:val="1EEA2C4B"/>
    <w:rsid w:val="1F044EB7"/>
    <w:rsid w:val="1F0F3821"/>
    <w:rsid w:val="1F2B73E1"/>
    <w:rsid w:val="1F3452D6"/>
    <w:rsid w:val="1F5309F2"/>
    <w:rsid w:val="1F5463BE"/>
    <w:rsid w:val="1FBD1703"/>
    <w:rsid w:val="1FE15FE7"/>
    <w:rsid w:val="1FE474A9"/>
    <w:rsid w:val="1FEC388B"/>
    <w:rsid w:val="202139A7"/>
    <w:rsid w:val="202A410A"/>
    <w:rsid w:val="207650B6"/>
    <w:rsid w:val="208420FE"/>
    <w:rsid w:val="209067EC"/>
    <w:rsid w:val="20C46760"/>
    <w:rsid w:val="21A47C3E"/>
    <w:rsid w:val="22185F2F"/>
    <w:rsid w:val="222B2E9A"/>
    <w:rsid w:val="225F3E1A"/>
    <w:rsid w:val="229262FF"/>
    <w:rsid w:val="22FD063F"/>
    <w:rsid w:val="230B1AE3"/>
    <w:rsid w:val="23240A6B"/>
    <w:rsid w:val="237E75FD"/>
    <w:rsid w:val="23B24B25"/>
    <w:rsid w:val="23CA0EE7"/>
    <w:rsid w:val="24156E1F"/>
    <w:rsid w:val="24314289"/>
    <w:rsid w:val="243510D4"/>
    <w:rsid w:val="2443446B"/>
    <w:rsid w:val="244D325D"/>
    <w:rsid w:val="24DE0366"/>
    <w:rsid w:val="24F51F09"/>
    <w:rsid w:val="25065321"/>
    <w:rsid w:val="25252239"/>
    <w:rsid w:val="252D7E22"/>
    <w:rsid w:val="253F1FA9"/>
    <w:rsid w:val="256467EC"/>
    <w:rsid w:val="256C1ADA"/>
    <w:rsid w:val="258E61E7"/>
    <w:rsid w:val="25A02D28"/>
    <w:rsid w:val="25DD68DD"/>
    <w:rsid w:val="25E16200"/>
    <w:rsid w:val="26004F05"/>
    <w:rsid w:val="260E2496"/>
    <w:rsid w:val="261F41DE"/>
    <w:rsid w:val="26776D4A"/>
    <w:rsid w:val="26814DCE"/>
    <w:rsid w:val="2693247C"/>
    <w:rsid w:val="26A54C67"/>
    <w:rsid w:val="27205CC9"/>
    <w:rsid w:val="27316FA8"/>
    <w:rsid w:val="27431116"/>
    <w:rsid w:val="274E2D73"/>
    <w:rsid w:val="27B15BA6"/>
    <w:rsid w:val="27F63B56"/>
    <w:rsid w:val="28066EFB"/>
    <w:rsid w:val="28292E99"/>
    <w:rsid w:val="284877C3"/>
    <w:rsid w:val="2868076E"/>
    <w:rsid w:val="287F16F1"/>
    <w:rsid w:val="288B2C1A"/>
    <w:rsid w:val="28981C97"/>
    <w:rsid w:val="28B20FBB"/>
    <w:rsid w:val="2918096D"/>
    <w:rsid w:val="294C2CDF"/>
    <w:rsid w:val="29593D8B"/>
    <w:rsid w:val="29B15462"/>
    <w:rsid w:val="29C015DB"/>
    <w:rsid w:val="2A377866"/>
    <w:rsid w:val="2A962027"/>
    <w:rsid w:val="2ABF2DA3"/>
    <w:rsid w:val="2AE751BA"/>
    <w:rsid w:val="2B6B1DBC"/>
    <w:rsid w:val="2B9029AC"/>
    <w:rsid w:val="2BA4046E"/>
    <w:rsid w:val="2BA50FC1"/>
    <w:rsid w:val="2BC26DFE"/>
    <w:rsid w:val="2BD137A1"/>
    <w:rsid w:val="2BF7811F"/>
    <w:rsid w:val="2C0E2373"/>
    <w:rsid w:val="2C114D55"/>
    <w:rsid w:val="2C370614"/>
    <w:rsid w:val="2C9D5C03"/>
    <w:rsid w:val="2C9E7BC7"/>
    <w:rsid w:val="2CA0316D"/>
    <w:rsid w:val="2CD56493"/>
    <w:rsid w:val="2CD62CE0"/>
    <w:rsid w:val="2CE70460"/>
    <w:rsid w:val="2CE83063"/>
    <w:rsid w:val="2D046C52"/>
    <w:rsid w:val="2D157CB1"/>
    <w:rsid w:val="2D1B7AD4"/>
    <w:rsid w:val="2D463295"/>
    <w:rsid w:val="2D504B9E"/>
    <w:rsid w:val="2DB4536F"/>
    <w:rsid w:val="2DBF7C30"/>
    <w:rsid w:val="2DC96484"/>
    <w:rsid w:val="2DCB4CDD"/>
    <w:rsid w:val="2DE312CD"/>
    <w:rsid w:val="2DE435FA"/>
    <w:rsid w:val="2DEC3A19"/>
    <w:rsid w:val="2E4826C2"/>
    <w:rsid w:val="2E56657A"/>
    <w:rsid w:val="2E5824FC"/>
    <w:rsid w:val="2E86625B"/>
    <w:rsid w:val="2E93234D"/>
    <w:rsid w:val="2EB650BF"/>
    <w:rsid w:val="2ECC68D9"/>
    <w:rsid w:val="2EE6240B"/>
    <w:rsid w:val="2F66436B"/>
    <w:rsid w:val="2FA83F17"/>
    <w:rsid w:val="2FAC1B80"/>
    <w:rsid w:val="2FB3107F"/>
    <w:rsid w:val="2FF71809"/>
    <w:rsid w:val="300817B1"/>
    <w:rsid w:val="30211D0D"/>
    <w:rsid w:val="30481750"/>
    <w:rsid w:val="304A036A"/>
    <w:rsid w:val="30514015"/>
    <w:rsid w:val="307355F9"/>
    <w:rsid w:val="30D00948"/>
    <w:rsid w:val="30F47138"/>
    <w:rsid w:val="31292967"/>
    <w:rsid w:val="314515EB"/>
    <w:rsid w:val="314C01ED"/>
    <w:rsid w:val="31821B16"/>
    <w:rsid w:val="31A57F83"/>
    <w:rsid w:val="31B71C6D"/>
    <w:rsid w:val="31C92B17"/>
    <w:rsid w:val="3205419A"/>
    <w:rsid w:val="322B5AA3"/>
    <w:rsid w:val="326301AD"/>
    <w:rsid w:val="32712E17"/>
    <w:rsid w:val="32AA3BE0"/>
    <w:rsid w:val="32DC56D7"/>
    <w:rsid w:val="32E77BD8"/>
    <w:rsid w:val="32F042EB"/>
    <w:rsid w:val="331B1D6E"/>
    <w:rsid w:val="332D759C"/>
    <w:rsid w:val="33392E74"/>
    <w:rsid w:val="335529F2"/>
    <w:rsid w:val="33611B30"/>
    <w:rsid w:val="337F8F4D"/>
    <w:rsid w:val="33817197"/>
    <w:rsid w:val="33912F94"/>
    <w:rsid w:val="339A19B9"/>
    <w:rsid w:val="33C16715"/>
    <w:rsid w:val="33E5542A"/>
    <w:rsid w:val="34801861"/>
    <w:rsid w:val="34A14089"/>
    <w:rsid w:val="34AC4C0C"/>
    <w:rsid w:val="34BF325A"/>
    <w:rsid w:val="34E46A41"/>
    <w:rsid w:val="35081F3D"/>
    <w:rsid w:val="3511191C"/>
    <w:rsid w:val="353A1C06"/>
    <w:rsid w:val="35AD6091"/>
    <w:rsid w:val="35F44F18"/>
    <w:rsid w:val="35FC14BD"/>
    <w:rsid w:val="360A38B5"/>
    <w:rsid w:val="3623177D"/>
    <w:rsid w:val="36372A62"/>
    <w:rsid w:val="365B3185"/>
    <w:rsid w:val="36762195"/>
    <w:rsid w:val="36772681"/>
    <w:rsid w:val="36A02A36"/>
    <w:rsid w:val="36B32890"/>
    <w:rsid w:val="36B60D24"/>
    <w:rsid w:val="36CE5337"/>
    <w:rsid w:val="370F4D64"/>
    <w:rsid w:val="37147C78"/>
    <w:rsid w:val="376C4FE7"/>
    <w:rsid w:val="377B50DD"/>
    <w:rsid w:val="37875B1D"/>
    <w:rsid w:val="3796167F"/>
    <w:rsid w:val="37A4643C"/>
    <w:rsid w:val="37C540EA"/>
    <w:rsid w:val="37C71863"/>
    <w:rsid w:val="37E01FDC"/>
    <w:rsid w:val="383871CA"/>
    <w:rsid w:val="387A567B"/>
    <w:rsid w:val="3892321A"/>
    <w:rsid w:val="38930E33"/>
    <w:rsid w:val="38A9081E"/>
    <w:rsid w:val="38C272D2"/>
    <w:rsid w:val="38C8225A"/>
    <w:rsid w:val="393E24A6"/>
    <w:rsid w:val="397E3A3A"/>
    <w:rsid w:val="39BD8D27"/>
    <w:rsid w:val="39E16D2B"/>
    <w:rsid w:val="39E24283"/>
    <w:rsid w:val="39E47A0F"/>
    <w:rsid w:val="39FBF6D9"/>
    <w:rsid w:val="3A04164A"/>
    <w:rsid w:val="3A0C4FCC"/>
    <w:rsid w:val="3A1F5EA9"/>
    <w:rsid w:val="3A2145AE"/>
    <w:rsid w:val="3A292411"/>
    <w:rsid w:val="3A4164A5"/>
    <w:rsid w:val="3A5F671B"/>
    <w:rsid w:val="3A646DCF"/>
    <w:rsid w:val="3A7D23E5"/>
    <w:rsid w:val="3A9571B6"/>
    <w:rsid w:val="3A9B1C7A"/>
    <w:rsid w:val="3AD2571E"/>
    <w:rsid w:val="3AE140A2"/>
    <w:rsid w:val="3B1B2B15"/>
    <w:rsid w:val="3B8905F9"/>
    <w:rsid w:val="3B893937"/>
    <w:rsid w:val="3B9B364A"/>
    <w:rsid w:val="3BA3784A"/>
    <w:rsid w:val="3BCF1510"/>
    <w:rsid w:val="3BF73E02"/>
    <w:rsid w:val="3C283D15"/>
    <w:rsid w:val="3C3B5866"/>
    <w:rsid w:val="3C6148DB"/>
    <w:rsid w:val="3C686A41"/>
    <w:rsid w:val="3CA612A7"/>
    <w:rsid w:val="3D5176E7"/>
    <w:rsid w:val="3D5E7C24"/>
    <w:rsid w:val="3D906D2A"/>
    <w:rsid w:val="3DB67DA3"/>
    <w:rsid w:val="3DC2196D"/>
    <w:rsid w:val="3DEFD49B"/>
    <w:rsid w:val="3E542DA9"/>
    <w:rsid w:val="3E5A3954"/>
    <w:rsid w:val="3E5D2D18"/>
    <w:rsid w:val="3E736177"/>
    <w:rsid w:val="3EBC67D0"/>
    <w:rsid w:val="3EF7A85F"/>
    <w:rsid w:val="3EFDD396"/>
    <w:rsid w:val="3EFFEFF3"/>
    <w:rsid w:val="3F0C5A03"/>
    <w:rsid w:val="3F222A58"/>
    <w:rsid w:val="3F3A3EDF"/>
    <w:rsid w:val="3F3FF6AA"/>
    <w:rsid w:val="3F4D6A87"/>
    <w:rsid w:val="3F6A23FD"/>
    <w:rsid w:val="3F7F63F0"/>
    <w:rsid w:val="3FC03B37"/>
    <w:rsid w:val="3FC03D50"/>
    <w:rsid w:val="3FC4AA2C"/>
    <w:rsid w:val="3FD7EA9A"/>
    <w:rsid w:val="3FE13153"/>
    <w:rsid w:val="3FF3F2A1"/>
    <w:rsid w:val="40645D9D"/>
    <w:rsid w:val="407008E6"/>
    <w:rsid w:val="40A04E29"/>
    <w:rsid w:val="40A222A6"/>
    <w:rsid w:val="40D140DE"/>
    <w:rsid w:val="40DB1D9C"/>
    <w:rsid w:val="40E52C84"/>
    <w:rsid w:val="411F58C6"/>
    <w:rsid w:val="412F7925"/>
    <w:rsid w:val="413C1B1F"/>
    <w:rsid w:val="4168377D"/>
    <w:rsid w:val="41CF49DC"/>
    <w:rsid w:val="41EF15B9"/>
    <w:rsid w:val="420E24E8"/>
    <w:rsid w:val="42123B6C"/>
    <w:rsid w:val="423963EA"/>
    <w:rsid w:val="4254274A"/>
    <w:rsid w:val="42757B32"/>
    <w:rsid w:val="429A5231"/>
    <w:rsid w:val="42BE5284"/>
    <w:rsid w:val="42FB6FC1"/>
    <w:rsid w:val="434F0DEB"/>
    <w:rsid w:val="43914C2F"/>
    <w:rsid w:val="439B34F7"/>
    <w:rsid w:val="439C76CE"/>
    <w:rsid w:val="43B275D2"/>
    <w:rsid w:val="43BA029D"/>
    <w:rsid w:val="4417281C"/>
    <w:rsid w:val="44431ECC"/>
    <w:rsid w:val="44633C19"/>
    <w:rsid w:val="4467EEC3"/>
    <w:rsid w:val="44890AEF"/>
    <w:rsid w:val="450B2AD7"/>
    <w:rsid w:val="4515447D"/>
    <w:rsid w:val="454C2B49"/>
    <w:rsid w:val="45566F1A"/>
    <w:rsid w:val="459069D5"/>
    <w:rsid w:val="45DA508F"/>
    <w:rsid w:val="45DE453C"/>
    <w:rsid w:val="464C3C2A"/>
    <w:rsid w:val="4672128A"/>
    <w:rsid w:val="46B23E2F"/>
    <w:rsid w:val="46CF0DC8"/>
    <w:rsid w:val="46CF32B3"/>
    <w:rsid w:val="46D17D48"/>
    <w:rsid w:val="471643CC"/>
    <w:rsid w:val="4723545F"/>
    <w:rsid w:val="472F3046"/>
    <w:rsid w:val="47571674"/>
    <w:rsid w:val="476147AB"/>
    <w:rsid w:val="47676B08"/>
    <w:rsid w:val="476B2410"/>
    <w:rsid w:val="476C594E"/>
    <w:rsid w:val="4776B67B"/>
    <w:rsid w:val="478A7EF2"/>
    <w:rsid w:val="47B9A2B8"/>
    <w:rsid w:val="47C16B86"/>
    <w:rsid w:val="47D35362"/>
    <w:rsid w:val="47E7716A"/>
    <w:rsid w:val="47FA3E9F"/>
    <w:rsid w:val="48201F1F"/>
    <w:rsid w:val="48381082"/>
    <w:rsid w:val="484156E1"/>
    <w:rsid w:val="484217C3"/>
    <w:rsid w:val="4867383D"/>
    <w:rsid w:val="487A20D4"/>
    <w:rsid w:val="489B34E7"/>
    <w:rsid w:val="48A037F4"/>
    <w:rsid w:val="48A07715"/>
    <w:rsid w:val="48EA56C8"/>
    <w:rsid w:val="48EE6F7C"/>
    <w:rsid w:val="491B4434"/>
    <w:rsid w:val="495615EF"/>
    <w:rsid w:val="4984748D"/>
    <w:rsid w:val="49926698"/>
    <w:rsid w:val="499757A4"/>
    <w:rsid w:val="49995C78"/>
    <w:rsid w:val="49BC1AC3"/>
    <w:rsid w:val="49C346A0"/>
    <w:rsid w:val="49E610F4"/>
    <w:rsid w:val="4A3239A7"/>
    <w:rsid w:val="4A386DC3"/>
    <w:rsid w:val="4A460809"/>
    <w:rsid w:val="4A4E0F1D"/>
    <w:rsid w:val="4A5638A8"/>
    <w:rsid w:val="4A854F76"/>
    <w:rsid w:val="4ADF46D1"/>
    <w:rsid w:val="4B4963B9"/>
    <w:rsid w:val="4B5A0C13"/>
    <w:rsid w:val="4B990FA3"/>
    <w:rsid w:val="4C0A36FD"/>
    <w:rsid w:val="4C0D1C63"/>
    <w:rsid w:val="4C2453F2"/>
    <w:rsid w:val="4C4730B5"/>
    <w:rsid w:val="4C513924"/>
    <w:rsid w:val="4C60274C"/>
    <w:rsid w:val="4C662B91"/>
    <w:rsid w:val="4C9A23B2"/>
    <w:rsid w:val="4CA760D0"/>
    <w:rsid w:val="4CB06A6D"/>
    <w:rsid w:val="4D38058F"/>
    <w:rsid w:val="4D6F5B82"/>
    <w:rsid w:val="4DAE7818"/>
    <w:rsid w:val="4DB3544E"/>
    <w:rsid w:val="4DC4493B"/>
    <w:rsid w:val="4DC65CD0"/>
    <w:rsid w:val="4DCD7CFE"/>
    <w:rsid w:val="4DD37D47"/>
    <w:rsid w:val="4DDC6134"/>
    <w:rsid w:val="4DE7D483"/>
    <w:rsid w:val="4DFEFB67"/>
    <w:rsid w:val="4E4704C5"/>
    <w:rsid w:val="4E7737E1"/>
    <w:rsid w:val="4E77951A"/>
    <w:rsid w:val="4E7B5CEF"/>
    <w:rsid w:val="4EA06CF0"/>
    <w:rsid w:val="4EA9472F"/>
    <w:rsid w:val="4F0A5FD9"/>
    <w:rsid w:val="4F0D6A6B"/>
    <w:rsid w:val="4F1B492F"/>
    <w:rsid w:val="4F5211CB"/>
    <w:rsid w:val="4F6F5EE6"/>
    <w:rsid w:val="4F8A4410"/>
    <w:rsid w:val="4F9A6216"/>
    <w:rsid w:val="4FD45DE9"/>
    <w:rsid w:val="4FD5637E"/>
    <w:rsid w:val="4FE32EF9"/>
    <w:rsid w:val="4FF2442A"/>
    <w:rsid w:val="505877D2"/>
    <w:rsid w:val="506863A4"/>
    <w:rsid w:val="50C5750E"/>
    <w:rsid w:val="50FD3C14"/>
    <w:rsid w:val="51116FD7"/>
    <w:rsid w:val="51332793"/>
    <w:rsid w:val="51466487"/>
    <w:rsid w:val="517A4111"/>
    <w:rsid w:val="51814C52"/>
    <w:rsid w:val="519133E5"/>
    <w:rsid w:val="519A129A"/>
    <w:rsid w:val="51A928E4"/>
    <w:rsid w:val="51AB7F0E"/>
    <w:rsid w:val="51C83E38"/>
    <w:rsid w:val="51D50B61"/>
    <w:rsid w:val="51E5538B"/>
    <w:rsid w:val="52373964"/>
    <w:rsid w:val="52383B54"/>
    <w:rsid w:val="52395AED"/>
    <w:rsid w:val="52495BB8"/>
    <w:rsid w:val="527338D0"/>
    <w:rsid w:val="52776D98"/>
    <w:rsid w:val="52AB0F45"/>
    <w:rsid w:val="52DA2A4B"/>
    <w:rsid w:val="52EC1142"/>
    <w:rsid w:val="535C768D"/>
    <w:rsid w:val="53731C6A"/>
    <w:rsid w:val="53A13284"/>
    <w:rsid w:val="53F450DD"/>
    <w:rsid w:val="53FA1F1D"/>
    <w:rsid w:val="54060FA4"/>
    <w:rsid w:val="540C5257"/>
    <w:rsid w:val="54286607"/>
    <w:rsid w:val="545938AA"/>
    <w:rsid w:val="54904E98"/>
    <w:rsid w:val="54C003CE"/>
    <w:rsid w:val="54F63080"/>
    <w:rsid w:val="551C6632"/>
    <w:rsid w:val="552E0EE1"/>
    <w:rsid w:val="553700F3"/>
    <w:rsid w:val="5566132A"/>
    <w:rsid w:val="55C64F08"/>
    <w:rsid w:val="55E83775"/>
    <w:rsid w:val="55FF4DB8"/>
    <w:rsid w:val="55FF9D74"/>
    <w:rsid w:val="56093A85"/>
    <w:rsid w:val="563B3D3F"/>
    <w:rsid w:val="56510DC4"/>
    <w:rsid w:val="56A21099"/>
    <w:rsid w:val="56D40909"/>
    <w:rsid w:val="56F9407E"/>
    <w:rsid w:val="570F3D5C"/>
    <w:rsid w:val="57622D31"/>
    <w:rsid w:val="57A01936"/>
    <w:rsid w:val="57DB5E4E"/>
    <w:rsid w:val="57FF2F31"/>
    <w:rsid w:val="58012C64"/>
    <w:rsid w:val="58074213"/>
    <w:rsid w:val="582F3BFF"/>
    <w:rsid w:val="58532D47"/>
    <w:rsid w:val="58724CFA"/>
    <w:rsid w:val="589A4356"/>
    <w:rsid w:val="58B25A2B"/>
    <w:rsid w:val="58DD389F"/>
    <w:rsid w:val="59105729"/>
    <w:rsid w:val="59BA51A5"/>
    <w:rsid w:val="59BB3A71"/>
    <w:rsid w:val="59BDA6D6"/>
    <w:rsid w:val="59CD388A"/>
    <w:rsid w:val="59EF3B93"/>
    <w:rsid w:val="5A230688"/>
    <w:rsid w:val="5A334F54"/>
    <w:rsid w:val="5A376192"/>
    <w:rsid w:val="5A3B2434"/>
    <w:rsid w:val="5A42360A"/>
    <w:rsid w:val="5A551621"/>
    <w:rsid w:val="5A6B0F7D"/>
    <w:rsid w:val="5A91472C"/>
    <w:rsid w:val="5ADD0F3D"/>
    <w:rsid w:val="5AEC2E6C"/>
    <w:rsid w:val="5AF7EB08"/>
    <w:rsid w:val="5B3866F1"/>
    <w:rsid w:val="5B425E48"/>
    <w:rsid w:val="5B4830DD"/>
    <w:rsid w:val="5B6FABD4"/>
    <w:rsid w:val="5B863B17"/>
    <w:rsid w:val="5BCE5C7F"/>
    <w:rsid w:val="5BD8B24D"/>
    <w:rsid w:val="5BDD4095"/>
    <w:rsid w:val="5BDD63BE"/>
    <w:rsid w:val="5BF25C6B"/>
    <w:rsid w:val="5C0433D9"/>
    <w:rsid w:val="5C044E72"/>
    <w:rsid w:val="5C0B7D88"/>
    <w:rsid w:val="5C241570"/>
    <w:rsid w:val="5C2631A6"/>
    <w:rsid w:val="5C2C1E6B"/>
    <w:rsid w:val="5C450EC2"/>
    <w:rsid w:val="5C6F99A1"/>
    <w:rsid w:val="5C7848D2"/>
    <w:rsid w:val="5C840CB9"/>
    <w:rsid w:val="5CA4077B"/>
    <w:rsid w:val="5CCD0FA4"/>
    <w:rsid w:val="5CFE1C27"/>
    <w:rsid w:val="5D0B1339"/>
    <w:rsid w:val="5D170DC1"/>
    <w:rsid w:val="5D231648"/>
    <w:rsid w:val="5D573826"/>
    <w:rsid w:val="5D8B0CCB"/>
    <w:rsid w:val="5DCD2D90"/>
    <w:rsid w:val="5DD617DB"/>
    <w:rsid w:val="5E094BE2"/>
    <w:rsid w:val="5E464ADA"/>
    <w:rsid w:val="5E68112E"/>
    <w:rsid w:val="5E8E1AB7"/>
    <w:rsid w:val="5EB80E5C"/>
    <w:rsid w:val="5ECC05A3"/>
    <w:rsid w:val="5ED86A81"/>
    <w:rsid w:val="5EDD3120"/>
    <w:rsid w:val="5F0655A9"/>
    <w:rsid w:val="5F3F853B"/>
    <w:rsid w:val="5F4F2AC0"/>
    <w:rsid w:val="5F641861"/>
    <w:rsid w:val="5F7FF156"/>
    <w:rsid w:val="5F807E46"/>
    <w:rsid w:val="5FB17658"/>
    <w:rsid w:val="5FD2383A"/>
    <w:rsid w:val="5FF565B4"/>
    <w:rsid w:val="5FFB113A"/>
    <w:rsid w:val="60197B1E"/>
    <w:rsid w:val="606D5AAF"/>
    <w:rsid w:val="607E7FF8"/>
    <w:rsid w:val="60A04C4E"/>
    <w:rsid w:val="60B2669D"/>
    <w:rsid w:val="60BE3BB6"/>
    <w:rsid w:val="610A61B4"/>
    <w:rsid w:val="61244CEE"/>
    <w:rsid w:val="61307F2A"/>
    <w:rsid w:val="61677FB2"/>
    <w:rsid w:val="617260D7"/>
    <w:rsid w:val="61755205"/>
    <w:rsid w:val="61AC20D3"/>
    <w:rsid w:val="61B2071C"/>
    <w:rsid w:val="61C03014"/>
    <w:rsid w:val="61E20F0A"/>
    <w:rsid w:val="61F97D37"/>
    <w:rsid w:val="621F7D79"/>
    <w:rsid w:val="62B01A4D"/>
    <w:rsid w:val="62BD5739"/>
    <w:rsid w:val="62BF3354"/>
    <w:rsid w:val="62C016B6"/>
    <w:rsid w:val="62D575DD"/>
    <w:rsid w:val="62E27B38"/>
    <w:rsid w:val="634D587B"/>
    <w:rsid w:val="63581C8A"/>
    <w:rsid w:val="635F7BF1"/>
    <w:rsid w:val="6362068D"/>
    <w:rsid w:val="6364248D"/>
    <w:rsid w:val="636C6BB4"/>
    <w:rsid w:val="63881B07"/>
    <w:rsid w:val="638C28AB"/>
    <w:rsid w:val="63C52814"/>
    <w:rsid w:val="63FF2B9C"/>
    <w:rsid w:val="644F1998"/>
    <w:rsid w:val="64537E80"/>
    <w:rsid w:val="6468662D"/>
    <w:rsid w:val="646D1553"/>
    <w:rsid w:val="6541767F"/>
    <w:rsid w:val="656A6BE4"/>
    <w:rsid w:val="657305F2"/>
    <w:rsid w:val="659C25B2"/>
    <w:rsid w:val="660C7AC8"/>
    <w:rsid w:val="662A132F"/>
    <w:rsid w:val="662D3F75"/>
    <w:rsid w:val="663A56B7"/>
    <w:rsid w:val="66733EAC"/>
    <w:rsid w:val="667D2555"/>
    <w:rsid w:val="66A852F5"/>
    <w:rsid w:val="66AB6923"/>
    <w:rsid w:val="66CE12CC"/>
    <w:rsid w:val="66F66782"/>
    <w:rsid w:val="670B40A9"/>
    <w:rsid w:val="67291A0A"/>
    <w:rsid w:val="674C11B0"/>
    <w:rsid w:val="677263CE"/>
    <w:rsid w:val="679F1888"/>
    <w:rsid w:val="67AC49F6"/>
    <w:rsid w:val="67BD72DC"/>
    <w:rsid w:val="67CA383D"/>
    <w:rsid w:val="67CC4669"/>
    <w:rsid w:val="67D7DFBA"/>
    <w:rsid w:val="67F3438B"/>
    <w:rsid w:val="681E76C6"/>
    <w:rsid w:val="68347C3C"/>
    <w:rsid w:val="68451A35"/>
    <w:rsid w:val="684F03BD"/>
    <w:rsid w:val="68511587"/>
    <w:rsid w:val="6884144A"/>
    <w:rsid w:val="6898079A"/>
    <w:rsid w:val="68E97CB4"/>
    <w:rsid w:val="68F759C5"/>
    <w:rsid w:val="69004321"/>
    <w:rsid w:val="690F04BA"/>
    <w:rsid w:val="69266638"/>
    <w:rsid w:val="693847E1"/>
    <w:rsid w:val="694B4E21"/>
    <w:rsid w:val="69640239"/>
    <w:rsid w:val="69B31EAD"/>
    <w:rsid w:val="69B359C5"/>
    <w:rsid w:val="69C77D8D"/>
    <w:rsid w:val="6A2F7E94"/>
    <w:rsid w:val="6A4E28BF"/>
    <w:rsid w:val="6AA64DFA"/>
    <w:rsid w:val="6B152D8C"/>
    <w:rsid w:val="6B161AF0"/>
    <w:rsid w:val="6B212CF5"/>
    <w:rsid w:val="6B6B0200"/>
    <w:rsid w:val="6B9E2BAE"/>
    <w:rsid w:val="6B9F5AEE"/>
    <w:rsid w:val="6BA9049B"/>
    <w:rsid w:val="6BB92147"/>
    <w:rsid w:val="6BC7533F"/>
    <w:rsid w:val="6BCFE4EC"/>
    <w:rsid w:val="6BF819FD"/>
    <w:rsid w:val="6C98372B"/>
    <w:rsid w:val="6C9E34C4"/>
    <w:rsid w:val="6D285F6A"/>
    <w:rsid w:val="6D3378AE"/>
    <w:rsid w:val="6D451CF6"/>
    <w:rsid w:val="6D4914F0"/>
    <w:rsid w:val="6D59572E"/>
    <w:rsid w:val="6DAA5C44"/>
    <w:rsid w:val="6DB3A495"/>
    <w:rsid w:val="6DDF30E4"/>
    <w:rsid w:val="6DFF51A5"/>
    <w:rsid w:val="6E085D3E"/>
    <w:rsid w:val="6E0D47BB"/>
    <w:rsid w:val="6E1C56D4"/>
    <w:rsid w:val="6E1D29A1"/>
    <w:rsid w:val="6E2505D4"/>
    <w:rsid w:val="6E512BAA"/>
    <w:rsid w:val="6E764468"/>
    <w:rsid w:val="6E769A55"/>
    <w:rsid w:val="6E8E449A"/>
    <w:rsid w:val="6EE62032"/>
    <w:rsid w:val="6EF7F41A"/>
    <w:rsid w:val="6EFC6CBB"/>
    <w:rsid w:val="6F0F9A50"/>
    <w:rsid w:val="6F4DA5FF"/>
    <w:rsid w:val="6F59661D"/>
    <w:rsid w:val="6F5A9650"/>
    <w:rsid w:val="6F5FAE54"/>
    <w:rsid w:val="6F76593F"/>
    <w:rsid w:val="6F7777CD"/>
    <w:rsid w:val="6F7E4E45"/>
    <w:rsid w:val="6FA810A3"/>
    <w:rsid w:val="6FBF4EC7"/>
    <w:rsid w:val="6FC6099B"/>
    <w:rsid w:val="6FCF4290"/>
    <w:rsid w:val="6FD56E8C"/>
    <w:rsid w:val="6FE6E65B"/>
    <w:rsid w:val="6FEC67B9"/>
    <w:rsid w:val="6FF2CD73"/>
    <w:rsid w:val="6FF80B82"/>
    <w:rsid w:val="6FFB2802"/>
    <w:rsid w:val="6FFB6495"/>
    <w:rsid w:val="6FFD64CE"/>
    <w:rsid w:val="6FFEC8A7"/>
    <w:rsid w:val="6FFF4FCE"/>
    <w:rsid w:val="700E3095"/>
    <w:rsid w:val="702F3DD7"/>
    <w:rsid w:val="70305435"/>
    <w:rsid w:val="70541F45"/>
    <w:rsid w:val="707201E5"/>
    <w:rsid w:val="708148F4"/>
    <w:rsid w:val="7110636F"/>
    <w:rsid w:val="71A140F1"/>
    <w:rsid w:val="71DE5387"/>
    <w:rsid w:val="722A5250"/>
    <w:rsid w:val="7250037F"/>
    <w:rsid w:val="725B0AF3"/>
    <w:rsid w:val="72674A1A"/>
    <w:rsid w:val="726D002E"/>
    <w:rsid w:val="72A25EDB"/>
    <w:rsid w:val="72B64306"/>
    <w:rsid w:val="72D71070"/>
    <w:rsid w:val="72EF50A6"/>
    <w:rsid w:val="72F3C3C3"/>
    <w:rsid w:val="73037C83"/>
    <w:rsid w:val="73473427"/>
    <w:rsid w:val="735B7B3B"/>
    <w:rsid w:val="73646AC4"/>
    <w:rsid w:val="736E7985"/>
    <w:rsid w:val="737C326C"/>
    <w:rsid w:val="737ED3CC"/>
    <w:rsid w:val="73962B79"/>
    <w:rsid w:val="73B79556"/>
    <w:rsid w:val="73B877FE"/>
    <w:rsid w:val="73C15743"/>
    <w:rsid w:val="73DB8EAE"/>
    <w:rsid w:val="73FF676A"/>
    <w:rsid w:val="74137458"/>
    <w:rsid w:val="742325E9"/>
    <w:rsid w:val="74453BBD"/>
    <w:rsid w:val="747A2D07"/>
    <w:rsid w:val="74B507A1"/>
    <w:rsid w:val="74BF1BCA"/>
    <w:rsid w:val="74DA6FAE"/>
    <w:rsid w:val="74F64DED"/>
    <w:rsid w:val="750D4461"/>
    <w:rsid w:val="75623226"/>
    <w:rsid w:val="759B4E6C"/>
    <w:rsid w:val="75A5773C"/>
    <w:rsid w:val="75C037F2"/>
    <w:rsid w:val="75CB7445"/>
    <w:rsid w:val="75E20AB9"/>
    <w:rsid w:val="75E55DBE"/>
    <w:rsid w:val="75E7084F"/>
    <w:rsid w:val="761B75CE"/>
    <w:rsid w:val="762124B6"/>
    <w:rsid w:val="76503AB6"/>
    <w:rsid w:val="7683DE67"/>
    <w:rsid w:val="76A01176"/>
    <w:rsid w:val="76A35473"/>
    <w:rsid w:val="76E23314"/>
    <w:rsid w:val="76F33D92"/>
    <w:rsid w:val="76F72B00"/>
    <w:rsid w:val="76F788C5"/>
    <w:rsid w:val="773622CB"/>
    <w:rsid w:val="773843FE"/>
    <w:rsid w:val="77481BBC"/>
    <w:rsid w:val="774C12FB"/>
    <w:rsid w:val="776865C5"/>
    <w:rsid w:val="776A049F"/>
    <w:rsid w:val="77874408"/>
    <w:rsid w:val="77900B2F"/>
    <w:rsid w:val="77AF6388"/>
    <w:rsid w:val="77BC5080"/>
    <w:rsid w:val="77D72860"/>
    <w:rsid w:val="77DF514F"/>
    <w:rsid w:val="780C6E9C"/>
    <w:rsid w:val="781D73CE"/>
    <w:rsid w:val="782C2386"/>
    <w:rsid w:val="78570EFF"/>
    <w:rsid w:val="78632EDE"/>
    <w:rsid w:val="7877F24E"/>
    <w:rsid w:val="789F3EDE"/>
    <w:rsid w:val="78A06CA4"/>
    <w:rsid w:val="78A1295C"/>
    <w:rsid w:val="78A6654F"/>
    <w:rsid w:val="791378D7"/>
    <w:rsid w:val="793F8770"/>
    <w:rsid w:val="7957724A"/>
    <w:rsid w:val="796F50B2"/>
    <w:rsid w:val="7976323B"/>
    <w:rsid w:val="797B41A3"/>
    <w:rsid w:val="7A035DE5"/>
    <w:rsid w:val="7A361B5D"/>
    <w:rsid w:val="7A547015"/>
    <w:rsid w:val="7A6C510E"/>
    <w:rsid w:val="7A8B6F63"/>
    <w:rsid w:val="7ABC1BD6"/>
    <w:rsid w:val="7AD12239"/>
    <w:rsid w:val="7ADE963C"/>
    <w:rsid w:val="7B1240AD"/>
    <w:rsid w:val="7B2F1799"/>
    <w:rsid w:val="7B3F5DCD"/>
    <w:rsid w:val="7B7F38CD"/>
    <w:rsid w:val="7B9C6F77"/>
    <w:rsid w:val="7BBA159E"/>
    <w:rsid w:val="7BBF3F84"/>
    <w:rsid w:val="7BC7205A"/>
    <w:rsid w:val="7BD75BE6"/>
    <w:rsid w:val="7BFB8A9D"/>
    <w:rsid w:val="7C1C5DA8"/>
    <w:rsid w:val="7C3D6436"/>
    <w:rsid w:val="7C4733A3"/>
    <w:rsid w:val="7C5238E1"/>
    <w:rsid w:val="7C8646E6"/>
    <w:rsid w:val="7CA03887"/>
    <w:rsid w:val="7CAB0C2E"/>
    <w:rsid w:val="7CFDC059"/>
    <w:rsid w:val="7D03643F"/>
    <w:rsid w:val="7D1A5CDB"/>
    <w:rsid w:val="7D21AA5B"/>
    <w:rsid w:val="7D8775BA"/>
    <w:rsid w:val="7DE67FDA"/>
    <w:rsid w:val="7DEF7D32"/>
    <w:rsid w:val="7E066739"/>
    <w:rsid w:val="7E0E62E9"/>
    <w:rsid w:val="7E1F3D6E"/>
    <w:rsid w:val="7E36647D"/>
    <w:rsid w:val="7E5E2DF4"/>
    <w:rsid w:val="7E7D213E"/>
    <w:rsid w:val="7E997755"/>
    <w:rsid w:val="7EA056F0"/>
    <w:rsid w:val="7EBE34A9"/>
    <w:rsid w:val="7EDD3084"/>
    <w:rsid w:val="7EDF0EA9"/>
    <w:rsid w:val="7EFF103E"/>
    <w:rsid w:val="7F0461CD"/>
    <w:rsid w:val="7F27B6B5"/>
    <w:rsid w:val="7F3F7632"/>
    <w:rsid w:val="7F4A728E"/>
    <w:rsid w:val="7F554D4F"/>
    <w:rsid w:val="7F7117C1"/>
    <w:rsid w:val="7F74BD65"/>
    <w:rsid w:val="7F7E6C07"/>
    <w:rsid w:val="7F7F40B5"/>
    <w:rsid w:val="7F8E0330"/>
    <w:rsid w:val="7F997F9A"/>
    <w:rsid w:val="7F9B825F"/>
    <w:rsid w:val="7FA0A637"/>
    <w:rsid w:val="7FAD1700"/>
    <w:rsid w:val="7FB92FC6"/>
    <w:rsid w:val="7FBBF6F5"/>
    <w:rsid w:val="7FBF5496"/>
    <w:rsid w:val="7FD9568D"/>
    <w:rsid w:val="7FDF52A7"/>
    <w:rsid w:val="7FEB72DA"/>
    <w:rsid w:val="7FEE17CF"/>
    <w:rsid w:val="7FEE7905"/>
    <w:rsid w:val="7FEFE129"/>
    <w:rsid w:val="7FF875DB"/>
    <w:rsid w:val="7FFA8ED4"/>
    <w:rsid w:val="7FFD17EA"/>
    <w:rsid w:val="87F9E70B"/>
    <w:rsid w:val="8FBF3AE1"/>
    <w:rsid w:val="8FEECCB9"/>
    <w:rsid w:val="9053E79F"/>
    <w:rsid w:val="98BE5C0A"/>
    <w:rsid w:val="9C5FFFC0"/>
    <w:rsid w:val="9F9BDC27"/>
    <w:rsid w:val="9FDF83C7"/>
    <w:rsid w:val="9FFE5707"/>
    <w:rsid w:val="A7F6A0E3"/>
    <w:rsid w:val="A8AF0BEF"/>
    <w:rsid w:val="ADF7F937"/>
    <w:rsid w:val="AFB37170"/>
    <w:rsid w:val="AFBF6F4F"/>
    <w:rsid w:val="AFCF1E3E"/>
    <w:rsid w:val="AFEA19C4"/>
    <w:rsid w:val="B5FDDFD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0A0DC7D"/>
  <w15:docId w15:val="{C0E15C2F-A69F-4DD3-A819-19292E806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HK"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iPriority="0"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uiPriority="0" w:qFormat="1"/>
    <w:lsdException w:name="Signature" w:semiHidden="1" w:unhideWhenUsed="1"/>
    <w:lsdException w:name="Default Paragraph Font" w:semiHidden="1" w:uiPriority="1" w:unhideWhenUsed="1" w:qFormat="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qFormat="1"/>
    <w:lsdException w:name="Body Text Indent 2" w:uiPriority="0"/>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rFonts w:cstheme="minorBidi"/>
      <w:kern w:val="2"/>
      <w:sz w:val="21"/>
      <w:szCs w:val="22"/>
      <w:lang w:val="en-US"/>
    </w:rPr>
  </w:style>
  <w:style w:type="paragraph" w:styleId="Heading1">
    <w:name w:val="heading 1"/>
    <w:basedOn w:val="Normal"/>
    <w:next w:val="a"/>
    <w:link w:val="Heading1Char"/>
    <w:autoRedefine/>
    <w:qFormat/>
    <w:pPr>
      <w:keepNext/>
      <w:keepLines/>
      <w:numPr>
        <w:numId w:val="1"/>
      </w:numPr>
      <w:adjustRightInd w:val="0"/>
      <w:spacing w:before="200" w:after="200" w:line="360" w:lineRule="auto"/>
      <w:jc w:val="left"/>
      <w:outlineLvl w:val="0"/>
    </w:pPr>
    <w:rPr>
      <w:rFonts w:eastAsia="SimHei" w:cs="Times New Roman"/>
      <w:bCs/>
      <w:kern w:val="44"/>
      <w:sz w:val="30"/>
      <w:szCs w:val="30"/>
      <w:lang w:val="zh-CN"/>
    </w:rPr>
  </w:style>
  <w:style w:type="paragraph" w:styleId="Heading2">
    <w:name w:val="heading 2"/>
    <w:basedOn w:val="Heading1"/>
    <w:next w:val="a"/>
    <w:link w:val="Heading2Char"/>
    <w:autoRedefine/>
    <w:qFormat/>
    <w:pPr>
      <w:keepNext w:val="0"/>
      <w:keepLines w:val="0"/>
      <w:numPr>
        <w:ilvl w:val="1"/>
      </w:numPr>
      <w:spacing w:beforeLines="50" w:before="50" w:after="160"/>
      <w:ind w:left="0" w:firstLine="0"/>
      <w:outlineLvl w:val="1"/>
    </w:pPr>
    <w:rPr>
      <w:sz w:val="28"/>
      <w:szCs w:val="28"/>
    </w:rPr>
  </w:style>
  <w:style w:type="paragraph" w:styleId="Heading3">
    <w:name w:val="heading 3"/>
    <w:basedOn w:val="Heading1"/>
    <w:next w:val="a"/>
    <w:link w:val="Heading3Char"/>
    <w:autoRedefine/>
    <w:qFormat/>
    <w:pPr>
      <w:keepNext w:val="0"/>
      <w:numPr>
        <w:ilvl w:val="2"/>
      </w:numPr>
      <w:spacing w:before="120" w:after="120"/>
      <w:ind w:left="0" w:firstLine="0"/>
      <w:outlineLvl w:val="2"/>
    </w:pPr>
    <w:rPr>
      <w:sz w:val="24"/>
      <w:szCs w:val="24"/>
    </w:rPr>
  </w:style>
  <w:style w:type="paragraph" w:styleId="Heading4">
    <w:name w:val="heading 4"/>
    <w:basedOn w:val="Normal"/>
    <w:next w:val="a"/>
    <w:link w:val="Heading4Char"/>
    <w:qFormat/>
    <w:pPr>
      <w:keepNext/>
      <w:keepLines/>
      <w:widowControl/>
      <w:numPr>
        <w:ilvl w:val="3"/>
        <w:numId w:val="1"/>
      </w:numPr>
      <w:tabs>
        <w:tab w:val="left" w:pos="0"/>
        <w:tab w:val="left" w:pos="377"/>
      </w:tabs>
      <w:spacing w:before="100" w:after="100"/>
      <w:outlineLvl w:val="3"/>
    </w:pPr>
    <w:rPr>
      <w:rFonts w:ascii="Times New Roman Bold" w:hAnsi="Times New Roman Bold" w:cs="Times New Roman"/>
      <w:b/>
      <w:bCs/>
      <w:kern w:val="0"/>
      <w:sz w:val="24"/>
      <w:szCs w:val="24"/>
      <w:lang w:val="zh-CN"/>
    </w:rPr>
  </w:style>
  <w:style w:type="paragraph" w:styleId="Heading5">
    <w:name w:val="heading 5"/>
    <w:basedOn w:val="Normal"/>
    <w:next w:val="Normal"/>
    <w:uiPriority w:val="9"/>
    <w:semiHidden/>
    <w:unhideWhenUsed/>
    <w:qFormat/>
    <w:pPr>
      <w:keepNext/>
      <w:keepLines/>
      <w:numPr>
        <w:ilvl w:val="4"/>
        <w:numId w:val="1"/>
      </w:numPr>
      <w:spacing w:before="280" w:after="290" w:line="372" w:lineRule="auto"/>
      <w:outlineLvl w:val="4"/>
    </w:pPr>
    <w:rPr>
      <w:b/>
      <w:sz w:val="28"/>
    </w:rPr>
  </w:style>
  <w:style w:type="paragraph" w:styleId="Heading6">
    <w:name w:val="heading 6"/>
    <w:basedOn w:val="Normal"/>
    <w:next w:val="Normal"/>
    <w:uiPriority w:val="9"/>
    <w:semiHidden/>
    <w:unhideWhenUsed/>
    <w:qFormat/>
    <w:pPr>
      <w:keepNext/>
      <w:keepLines/>
      <w:numPr>
        <w:ilvl w:val="5"/>
        <w:numId w:val="1"/>
      </w:numPr>
      <w:spacing w:before="240" w:after="64" w:line="317" w:lineRule="auto"/>
      <w:outlineLvl w:val="5"/>
    </w:pPr>
    <w:rPr>
      <w:rFonts w:ascii="Arial" w:eastAsia="SimHei" w:hAnsi="Arial"/>
      <w:b/>
      <w:sz w:val="24"/>
    </w:rPr>
  </w:style>
  <w:style w:type="paragraph" w:styleId="Heading7">
    <w:name w:val="heading 7"/>
    <w:basedOn w:val="Normal"/>
    <w:next w:val="Normal"/>
    <w:uiPriority w:val="9"/>
    <w:semiHidden/>
    <w:unhideWhenUsed/>
    <w:qFormat/>
    <w:pPr>
      <w:keepNext/>
      <w:keepLines/>
      <w:numPr>
        <w:ilvl w:val="6"/>
        <w:numId w:val="1"/>
      </w:numPr>
      <w:spacing w:before="240" w:after="64" w:line="317" w:lineRule="auto"/>
      <w:outlineLvl w:val="6"/>
    </w:pPr>
    <w:rPr>
      <w:b/>
      <w:sz w:val="24"/>
    </w:rPr>
  </w:style>
  <w:style w:type="paragraph" w:styleId="Heading8">
    <w:name w:val="heading 8"/>
    <w:basedOn w:val="Normal"/>
    <w:next w:val="Normal"/>
    <w:uiPriority w:val="9"/>
    <w:semiHidden/>
    <w:unhideWhenUsed/>
    <w:qFormat/>
    <w:pPr>
      <w:keepNext/>
      <w:keepLines/>
      <w:numPr>
        <w:ilvl w:val="7"/>
        <w:numId w:val="1"/>
      </w:numPr>
      <w:spacing w:before="240" w:after="64" w:line="317" w:lineRule="auto"/>
      <w:outlineLvl w:val="7"/>
    </w:pPr>
    <w:rPr>
      <w:rFonts w:ascii="Arial" w:eastAsia="SimHei" w:hAnsi="Arial"/>
      <w:sz w:val="24"/>
    </w:rPr>
  </w:style>
  <w:style w:type="paragraph" w:styleId="Heading9">
    <w:name w:val="heading 9"/>
    <w:basedOn w:val="Normal"/>
    <w:next w:val="Normal"/>
    <w:uiPriority w:val="9"/>
    <w:semiHidden/>
    <w:unhideWhenUsed/>
    <w:qFormat/>
    <w:pPr>
      <w:keepNext/>
      <w:keepLines/>
      <w:numPr>
        <w:ilvl w:val="8"/>
        <w:numId w:val="1"/>
      </w:numPr>
      <w:spacing w:before="240" w:after="64" w:line="317" w:lineRule="auto"/>
      <w:outlineLvl w:val="8"/>
    </w:pPr>
    <w:rPr>
      <w:rFonts w:ascii="Arial" w:eastAsia="SimHei" w:hAnsi="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论文正文"/>
    <w:basedOn w:val="Normal"/>
    <w:link w:val="Char"/>
    <w:qFormat/>
    <w:pPr>
      <w:spacing w:line="300" w:lineRule="auto"/>
      <w:ind w:firstLineChars="200" w:firstLine="200"/>
      <w:jc w:val="left"/>
    </w:pPr>
    <w:rPr>
      <w:sz w:val="24"/>
    </w:rPr>
  </w:style>
  <w:style w:type="paragraph" w:styleId="Caption">
    <w:name w:val="caption"/>
    <w:basedOn w:val="Normal"/>
    <w:next w:val="Normal"/>
    <w:autoRedefine/>
    <w:uiPriority w:val="35"/>
    <w:unhideWhenUsed/>
    <w:qFormat/>
    <w:pPr>
      <w:keepNext/>
      <w:keepLines/>
      <w:spacing w:beforeLines="50" w:before="156" w:line="360" w:lineRule="auto"/>
      <w:jc w:val="center"/>
    </w:pPr>
    <w:rPr>
      <w:rFonts w:ascii="SimSun" w:hAnsi="SimSun"/>
    </w:rPr>
  </w:style>
  <w:style w:type="paragraph" w:styleId="CommentText">
    <w:name w:val="annotation text"/>
    <w:basedOn w:val="Normal"/>
    <w:link w:val="CommentTextChar"/>
    <w:uiPriority w:val="99"/>
    <w:unhideWhenUsed/>
    <w:qFormat/>
    <w:pPr>
      <w:jc w:val="left"/>
    </w:pPr>
    <w:rPr>
      <w:rFonts w:cs="Times New Roman"/>
      <w:szCs w:val="24"/>
    </w:rPr>
  </w:style>
  <w:style w:type="paragraph" w:styleId="BodyText3">
    <w:name w:val="Body Text 3"/>
    <w:basedOn w:val="Normal"/>
    <w:link w:val="BodyText3Char"/>
    <w:qFormat/>
  </w:style>
  <w:style w:type="paragraph" w:styleId="Closing">
    <w:name w:val="Closing"/>
    <w:basedOn w:val="Normal"/>
    <w:link w:val="ClosingChar"/>
    <w:qFormat/>
    <w:pPr>
      <w:ind w:leftChars="2100" w:left="100"/>
    </w:pPr>
    <w:rPr>
      <w:rFonts w:ascii="SimHei" w:eastAsia="SimHei"/>
      <w:sz w:val="32"/>
      <w:szCs w:val="32"/>
    </w:rPr>
  </w:style>
  <w:style w:type="paragraph" w:styleId="TOC3">
    <w:name w:val="toc 3"/>
    <w:basedOn w:val="Normal"/>
    <w:next w:val="Normal"/>
    <w:uiPriority w:val="39"/>
    <w:unhideWhenUsed/>
    <w:qFormat/>
    <w:pPr>
      <w:spacing w:line="300" w:lineRule="auto"/>
      <w:ind w:leftChars="400" w:left="840"/>
    </w:pPr>
    <w:rPr>
      <w:rFonts w:asciiTheme="minorHAnsi" w:hAnsiTheme="minorHAnsi"/>
      <w:sz w:val="24"/>
    </w:rPr>
  </w:style>
  <w:style w:type="paragraph" w:styleId="PlainText">
    <w:name w:val="Plain Text"/>
    <w:basedOn w:val="Normal"/>
    <w:link w:val="PlainTextChar"/>
    <w:qFormat/>
    <w:rPr>
      <w:rFonts w:ascii="SimSun" w:hAnsi="Courier New" w:cs="Courier New"/>
      <w:szCs w:val="21"/>
    </w:rPr>
  </w:style>
  <w:style w:type="paragraph" w:styleId="BalloonText">
    <w:name w:val="Balloon Text"/>
    <w:basedOn w:val="Normal"/>
    <w:link w:val="BalloonTextChar"/>
    <w:qFormat/>
    <w:rPr>
      <w:sz w:val="18"/>
      <w:szCs w:val="18"/>
    </w:rPr>
  </w:style>
  <w:style w:type="paragraph" w:styleId="Footer">
    <w:name w:val="footer"/>
    <w:basedOn w:val="Normal"/>
    <w:link w:val="FooterChar"/>
    <w:uiPriority w:val="99"/>
    <w:qFormat/>
    <w:pPr>
      <w:tabs>
        <w:tab w:val="center" w:pos="4153"/>
        <w:tab w:val="right" w:pos="8306"/>
      </w:tabs>
      <w:snapToGrid w:val="0"/>
      <w:jc w:val="left"/>
    </w:pPr>
    <w:rPr>
      <w:sz w:val="18"/>
      <w:szCs w:val="18"/>
    </w:rPr>
  </w:style>
  <w:style w:type="paragraph" w:styleId="Header">
    <w:name w:val="header"/>
    <w:basedOn w:val="Normal"/>
    <w:link w:val="HeaderChar"/>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qFormat/>
    <w:pPr>
      <w:spacing w:line="300" w:lineRule="auto"/>
    </w:pPr>
    <w:rPr>
      <w:sz w:val="24"/>
    </w:rPr>
  </w:style>
  <w:style w:type="paragraph" w:styleId="TOC2">
    <w:name w:val="toc 2"/>
    <w:basedOn w:val="TOC1"/>
    <w:next w:val="Normal"/>
    <w:uiPriority w:val="39"/>
    <w:unhideWhenUsed/>
    <w:qFormat/>
    <w:pPr>
      <w:ind w:leftChars="200" w:left="420"/>
    </w:pPr>
    <w:rPr>
      <w:rFonts w:asciiTheme="minorHAnsi" w:hAnsiTheme="minorHAnsi"/>
    </w:rPr>
  </w:style>
  <w:style w:type="paragraph" w:styleId="HTMLPreformatted">
    <w:name w:val="HTML Preformatted"/>
    <w:basedOn w:val="Normal"/>
    <w:link w:val="HTMLPreformattedChar"/>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sz w:val="24"/>
      <w:szCs w:val="24"/>
    </w:rPr>
  </w:style>
  <w:style w:type="paragraph" w:styleId="CommentSubject">
    <w:name w:val="annotation subject"/>
    <w:basedOn w:val="CommentText"/>
    <w:next w:val="CommentText"/>
    <w:link w:val="CommentSubjectChar"/>
    <w:qFormat/>
    <w:rPr>
      <w:rFonts w:asciiTheme="minorHAnsi" w:eastAsiaTheme="minorEastAsia" w:hAnsiTheme="minorHAnsi" w:cstheme="minorBidi"/>
      <w:b/>
      <w:bCs/>
    </w:rPr>
  </w:style>
  <w:style w:type="character" w:styleId="PageNumber">
    <w:name w:val="page number"/>
    <w:basedOn w:val="DefaultParagraphFont"/>
    <w:qFormat/>
  </w:style>
  <w:style w:type="character" w:styleId="FollowedHyperlink">
    <w:name w:val="FollowedHyperlink"/>
    <w:basedOn w:val="DefaultParagraphFont"/>
    <w:uiPriority w:val="99"/>
    <w:semiHidden/>
    <w:unhideWhenUsed/>
    <w:qFormat/>
    <w:rPr>
      <w:color w:val="800080"/>
      <w:u w:val="single"/>
    </w:rPr>
  </w:style>
  <w:style w:type="character" w:styleId="Hyperlink">
    <w:name w:val="Hyperlink"/>
    <w:uiPriority w:val="99"/>
    <w:qFormat/>
    <w:rPr>
      <w:color w:val="0000FF"/>
      <w:u w:val="single"/>
    </w:rPr>
  </w:style>
  <w:style w:type="character" w:styleId="CommentReference">
    <w:name w:val="annotation reference"/>
    <w:uiPriority w:val="99"/>
    <w:unhideWhenUsed/>
    <w:qFormat/>
    <w:rPr>
      <w:sz w:val="21"/>
      <w:szCs w:val="21"/>
    </w:rPr>
  </w:style>
  <w:style w:type="character" w:customStyle="1" w:styleId="Heading4Char">
    <w:name w:val="Heading 4 Char"/>
    <w:link w:val="Heading4"/>
    <w:qFormat/>
    <w:rPr>
      <w:rFonts w:ascii="Times New Roman Bold" w:eastAsia="SimSun" w:hAnsi="Times New Roman Bold"/>
      <w:b/>
      <w:bCs/>
      <w:sz w:val="24"/>
      <w:szCs w:val="24"/>
      <w:lang w:val="zh-CN"/>
    </w:rPr>
  </w:style>
  <w:style w:type="character" w:customStyle="1" w:styleId="Heading2Char">
    <w:name w:val="Heading 2 Char"/>
    <w:link w:val="Heading2"/>
    <w:qFormat/>
    <w:rPr>
      <w:rFonts w:eastAsia="SimHei"/>
      <w:bCs/>
      <w:kern w:val="44"/>
      <w:sz w:val="28"/>
      <w:szCs w:val="28"/>
      <w:lang w:val="zh-CN"/>
    </w:rPr>
  </w:style>
  <w:style w:type="character" w:customStyle="1" w:styleId="Heading3Char">
    <w:name w:val="Heading 3 Char"/>
    <w:link w:val="Heading3"/>
    <w:qFormat/>
    <w:rPr>
      <w:rFonts w:eastAsia="SimHei"/>
      <w:bCs/>
      <w:kern w:val="44"/>
      <w:sz w:val="24"/>
      <w:szCs w:val="24"/>
      <w:lang w:val="zh-CN"/>
    </w:rPr>
  </w:style>
  <w:style w:type="character" w:customStyle="1" w:styleId="1">
    <w:name w:val="标题 1 字符"/>
    <w:basedOn w:val="DefaultParagraphFont"/>
    <w:uiPriority w:val="9"/>
    <w:qFormat/>
    <w:rPr>
      <w:b/>
      <w:bCs/>
      <w:kern w:val="44"/>
      <w:sz w:val="44"/>
      <w:szCs w:val="44"/>
    </w:rPr>
  </w:style>
  <w:style w:type="character" w:customStyle="1" w:styleId="2">
    <w:name w:val="标题 2 字符"/>
    <w:basedOn w:val="DefaultParagraphFont"/>
    <w:uiPriority w:val="9"/>
    <w:semiHidden/>
    <w:qFormat/>
    <w:rPr>
      <w:rFonts w:asciiTheme="majorHAnsi" w:eastAsiaTheme="majorEastAsia" w:hAnsiTheme="majorHAnsi" w:cstheme="majorBidi"/>
      <w:b/>
      <w:bCs/>
      <w:sz w:val="32"/>
      <w:szCs w:val="32"/>
    </w:rPr>
  </w:style>
  <w:style w:type="character" w:customStyle="1" w:styleId="3">
    <w:name w:val="标题 3 字符"/>
    <w:basedOn w:val="DefaultParagraphFont"/>
    <w:uiPriority w:val="9"/>
    <w:semiHidden/>
    <w:qFormat/>
    <w:rPr>
      <w:b/>
      <w:bCs/>
      <w:sz w:val="32"/>
      <w:szCs w:val="32"/>
    </w:rPr>
  </w:style>
  <w:style w:type="character" w:customStyle="1" w:styleId="4">
    <w:name w:val="标题 4 字符"/>
    <w:basedOn w:val="DefaultParagraphFont"/>
    <w:uiPriority w:val="9"/>
    <w:semiHidden/>
    <w:qFormat/>
    <w:rPr>
      <w:rFonts w:asciiTheme="majorHAnsi" w:eastAsiaTheme="majorEastAsia" w:hAnsiTheme="majorHAnsi" w:cstheme="majorBidi"/>
      <w:b/>
      <w:bCs/>
      <w:sz w:val="28"/>
      <w:szCs w:val="28"/>
    </w:rPr>
  </w:style>
  <w:style w:type="character" w:customStyle="1" w:styleId="ClosingChar">
    <w:name w:val="Closing Char"/>
    <w:link w:val="Closing"/>
    <w:qFormat/>
    <w:rPr>
      <w:rFonts w:ascii="SimHei" w:eastAsia="SimHei"/>
      <w:sz w:val="32"/>
      <w:szCs w:val="32"/>
    </w:rPr>
  </w:style>
  <w:style w:type="character" w:customStyle="1" w:styleId="Char0">
    <w:name w:val="批注文字 Char"/>
    <w:uiPriority w:val="99"/>
    <w:qFormat/>
    <w:rPr>
      <w:kern w:val="2"/>
      <w:sz w:val="21"/>
      <w:szCs w:val="24"/>
    </w:rPr>
  </w:style>
  <w:style w:type="character" w:customStyle="1" w:styleId="HeaderChar">
    <w:name w:val="Header Char"/>
    <w:link w:val="Header"/>
    <w:qFormat/>
    <w:rPr>
      <w:sz w:val="18"/>
      <w:szCs w:val="18"/>
    </w:rPr>
  </w:style>
  <w:style w:type="character" w:customStyle="1" w:styleId="BodyText3Char">
    <w:name w:val="Body Text 3 Char"/>
    <w:link w:val="BodyText3"/>
    <w:qFormat/>
    <w:rPr>
      <w:rFonts w:cstheme="minorBidi"/>
      <w:kern w:val="2"/>
      <w:sz w:val="21"/>
      <w:szCs w:val="22"/>
    </w:rPr>
  </w:style>
  <w:style w:type="character" w:customStyle="1" w:styleId="Heading1Char">
    <w:name w:val="Heading 1 Char"/>
    <w:link w:val="Heading1"/>
    <w:qFormat/>
    <w:rPr>
      <w:rFonts w:eastAsia="SimHei"/>
      <w:bCs/>
      <w:kern w:val="44"/>
      <w:sz w:val="30"/>
      <w:szCs w:val="30"/>
      <w:lang w:val="zh-CN"/>
    </w:rPr>
  </w:style>
  <w:style w:type="character" w:customStyle="1" w:styleId="PlainTextChar">
    <w:name w:val="Plain Text Char"/>
    <w:link w:val="PlainText"/>
    <w:qFormat/>
    <w:rPr>
      <w:rFonts w:ascii="SimSun" w:hAnsi="Courier New" w:cs="Courier New"/>
      <w:szCs w:val="21"/>
    </w:rPr>
  </w:style>
  <w:style w:type="character" w:customStyle="1" w:styleId="HTMLPreformattedChar">
    <w:name w:val="HTML Preformatted Char"/>
    <w:link w:val="HTMLPreformatted"/>
    <w:qFormat/>
    <w:rPr>
      <w:rFonts w:ascii="SimSun" w:hAnsi="SimSun" w:cs="SimSun"/>
      <w:sz w:val="24"/>
      <w:szCs w:val="24"/>
    </w:rPr>
  </w:style>
  <w:style w:type="character" w:customStyle="1" w:styleId="FooterChar">
    <w:name w:val="Footer Char"/>
    <w:link w:val="Footer"/>
    <w:uiPriority w:val="99"/>
    <w:qFormat/>
    <w:rPr>
      <w:sz w:val="18"/>
      <w:szCs w:val="18"/>
    </w:rPr>
  </w:style>
  <w:style w:type="character" w:customStyle="1" w:styleId="BalloonTextChar">
    <w:name w:val="Balloon Text Char"/>
    <w:link w:val="BalloonText"/>
    <w:qFormat/>
    <w:rPr>
      <w:sz w:val="18"/>
      <w:szCs w:val="18"/>
    </w:rPr>
  </w:style>
  <w:style w:type="character" w:customStyle="1" w:styleId="CommentSubjectChar">
    <w:name w:val="Comment Subject Char"/>
    <w:link w:val="CommentSubject"/>
    <w:qFormat/>
    <w:rPr>
      <w:b/>
      <w:bCs/>
      <w:szCs w:val="24"/>
    </w:rPr>
  </w:style>
  <w:style w:type="character" w:customStyle="1" w:styleId="CommentTextChar">
    <w:name w:val="Comment Text Char"/>
    <w:basedOn w:val="DefaultParagraphFont"/>
    <w:link w:val="CommentText"/>
    <w:uiPriority w:val="99"/>
    <w:qFormat/>
    <w:rPr>
      <w:rFonts w:ascii="Times New Roman" w:eastAsia="SimSun" w:hAnsi="Times New Roman" w:cs="Times New Roman"/>
      <w:szCs w:val="24"/>
    </w:rPr>
  </w:style>
  <w:style w:type="character" w:customStyle="1" w:styleId="a0">
    <w:name w:val="批注主题 字符"/>
    <w:basedOn w:val="CommentTextChar"/>
    <w:uiPriority w:val="99"/>
    <w:semiHidden/>
    <w:qFormat/>
    <w:rPr>
      <w:rFonts w:ascii="Times New Roman" w:eastAsia="SimSun" w:hAnsi="Times New Roman" w:cs="Times New Roman"/>
      <w:b/>
      <w:bCs/>
      <w:szCs w:val="24"/>
    </w:rPr>
  </w:style>
  <w:style w:type="character" w:customStyle="1" w:styleId="a1">
    <w:name w:val="结束语 字符"/>
    <w:basedOn w:val="DefaultParagraphFont"/>
    <w:uiPriority w:val="99"/>
    <w:semiHidden/>
    <w:qFormat/>
  </w:style>
  <w:style w:type="character" w:customStyle="1" w:styleId="30">
    <w:name w:val="正文文本 3 字符"/>
    <w:basedOn w:val="DefaultParagraphFont"/>
    <w:uiPriority w:val="99"/>
    <w:semiHidden/>
    <w:qFormat/>
    <w:rPr>
      <w:sz w:val="16"/>
      <w:szCs w:val="16"/>
    </w:rPr>
  </w:style>
  <w:style w:type="character" w:customStyle="1" w:styleId="a2">
    <w:name w:val="页眉 字符"/>
    <w:basedOn w:val="DefaultParagraphFont"/>
    <w:uiPriority w:val="99"/>
    <w:semiHidden/>
    <w:qFormat/>
    <w:rPr>
      <w:sz w:val="18"/>
      <w:szCs w:val="18"/>
    </w:rPr>
  </w:style>
  <w:style w:type="character" w:customStyle="1" w:styleId="a3">
    <w:name w:val="页脚 字符"/>
    <w:basedOn w:val="DefaultParagraphFont"/>
    <w:uiPriority w:val="99"/>
    <w:semiHidden/>
    <w:qFormat/>
    <w:rPr>
      <w:sz w:val="18"/>
      <w:szCs w:val="18"/>
    </w:rPr>
  </w:style>
  <w:style w:type="character" w:customStyle="1" w:styleId="a4">
    <w:name w:val="正文文本 字符"/>
    <w:basedOn w:val="DefaultParagraphFont"/>
    <w:uiPriority w:val="99"/>
    <w:semiHidden/>
    <w:qFormat/>
  </w:style>
  <w:style w:type="character" w:customStyle="1" w:styleId="a5">
    <w:name w:val="正文文本缩进 字符"/>
    <w:basedOn w:val="DefaultParagraphFont"/>
    <w:uiPriority w:val="99"/>
    <w:semiHidden/>
    <w:qFormat/>
  </w:style>
  <w:style w:type="paragraph" w:customStyle="1" w:styleId="Style47">
    <w:name w:val="_Style 47"/>
    <w:basedOn w:val="Normal"/>
    <w:next w:val="Normal"/>
    <w:uiPriority w:val="39"/>
    <w:qFormat/>
    <w:pPr>
      <w:widowControl/>
      <w:spacing w:line="300" w:lineRule="auto"/>
    </w:pPr>
    <w:rPr>
      <w:rFonts w:cs="Times New Roman"/>
      <w:kern w:val="0"/>
      <w:sz w:val="24"/>
      <w:szCs w:val="24"/>
    </w:rPr>
  </w:style>
  <w:style w:type="character" w:customStyle="1" w:styleId="20">
    <w:name w:val="正文文本缩进 2 字符"/>
    <w:basedOn w:val="DefaultParagraphFont"/>
    <w:uiPriority w:val="99"/>
    <w:semiHidden/>
    <w:qFormat/>
  </w:style>
  <w:style w:type="character" w:customStyle="1" w:styleId="a6">
    <w:name w:val="纯文本 字符"/>
    <w:basedOn w:val="DefaultParagraphFont"/>
    <w:uiPriority w:val="99"/>
    <w:semiHidden/>
    <w:qFormat/>
    <w:rPr>
      <w:rFonts w:asciiTheme="minorEastAsia" w:hAnsi="Courier New" w:cs="Courier New"/>
    </w:rPr>
  </w:style>
  <w:style w:type="character" w:customStyle="1" w:styleId="a7">
    <w:name w:val="批注框文本 字符"/>
    <w:basedOn w:val="DefaultParagraphFont"/>
    <w:uiPriority w:val="99"/>
    <w:semiHidden/>
    <w:qFormat/>
    <w:rPr>
      <w:sz w:val="18"/>
      <w:szCs w:val="18"/>
    </w:rPr>
  </w:style>
  <w:style w:type="character" w:customStyle="1" w:styleId="HTML">
    <w:name w:val="HTML 预设格式 字符"/>
    <w:basedOn w:val="DefaultParagraphFont"/>
    <w:uiPriority w:val="99"/>
    <w:semiHidden/>
    <w:qFormat/>
    <w:rPr>
      <w:rFonts w:ascii="Courier New" w:hAnsi="Courier New" w:cs="Courier New"/>
      <w:sz w:val="20"/>
      <w:szCs w:val="20"/>
    </w:rPr>
  </w:style>
  <w:style w:type="paragraph" w:customStyle="1" w:styleId="Default">
    <w:name w:val="Default"/>
    <w:qFormat/>
    <w:pPr>
      <w:widowControl w:val="0"/>
      <w:autoSpaceDE w:val="0"/>
      <w:autoSpaceDN w:val="0"/>
      <w:adjustRightInd w:val="0"/>
    </w:pPr>
    <w:rPr>
      <w:rFonts w:ascii="SimSun" w:cs="SimSun"/>
      <w:color w:val="000000"/>
      <w:sz w:val="24"/>
      <w:szCs w:val="24"/>
      <w:lang w:val="en-US"/>
    </w:rPr>
  </w:style>
  <w:style w:type="paragraph" w:customStyle="1" w:styleId="1--">
    <w:name w:val="标题1-居中-无自动编号"/>
    <w:basedOn w:val="Heading1"/>
    <w:next w:val="a"/>
    <w:link w:val="1--0"/>
    <w:qFormat/>
    <w:pPr>
      <w:numPr>
        <w:numId w:val="0"/>
      </w:numPr>
      <w:jc w:val="center"/>
    </w:pPr>
    <w:rPr>
      <w:rFonts w:hint="eastAsia"/>
    </w:rPr>
  </w:style>
  <w:style w:type="paragraph" w:customStyle="1" w:styleId="10">
    <w:name w:val="修订1"/>
    <w:hidden/>
    <w:uiPriority w:val="99"/>
    <w:unhideWhenUsed/>
    <w:qFormat/>
    <w:rPr>
      <w:rFonts w:cstheme="minorBidi"/>
      <w:kern w:val="2"/>
      <w:sz w:val="21"/>
      <w:szCs w:val="22"/>
      <w:lang w:val="en-US"/>
    </w:rPr>
  </w:style>
  <w:style w:type="paragraph" w:customStyle="1" w:styleId="21">
    <w:name w:val="修订2"/>
    <w:hidden/>
    <w:uiPriority w:val="99"/>
    <w:unhideWhenUsed/>
    <w:qFormat/>
    <w:rPr>
      <w:rFonts w:cstheme="minorBidi"/>
      <w:kern w:val="2"/>
      <w:sz w:val="21"/>
      <w:szCs w:val="22"/>
      <w:lang w:val="en-US"/>
    </w:rPr>
  </w:style>
  <w:style w:type="character" w:customStyle="1" w:styleId="Char">
    <w:name w:val="论文正文 Char"/>
    <w:basedOn w:val="DefaultParagraphFont"/>
    <w:link w:val="a"/>
    <w:qFormat/>
    <w:rPr>
      <w:rFonts w:eastAsia="SimSun" w:cstheme="minorBidi"/>
      <w:kern w:val="2"/>
      <w:sz w:val="24"/>
      <w:szCs w:val="22"/>
    </w:rPr>
  </w:style>
  <w:style w:type="paragraph" w:customStyle="1" w:styleId="31">
    <w:name w:val="修订3"/>
    <w:hidden/>
    <w:uiPriority w:val="99"/>
    <w:unhideWhenUsed/>
    <w:qFormat/>
    <w:rPr>
      <w:rFonts w:cstheme="minorBidi"/>
      <w:kern w:val="2"/>
      <w:sz w:val="21"/>
      <w:szCs w:val="22"/>
      <w:lang w:val="en-US"/>
    </w:rPr>
  </w:style>
  <w:style w:type="character" w:customStyle="1" w:styleId="1--0">
    <w:name w:val="标题1-居中-无自动编号 字符"/>
    <w:basedOn w:val="Heading1Char"/>
    <w:link w:val="1--"/>
    <w:qFormat/>
    <w:rPr>
      <w:rFonts w:eastAsia="SimHei"/>
      <w:bCs/>
      <w:kern w:val="44"/>
      <w:sz w:val="30"/>
      <w:szCs w:val="30"/>
      <w:lang w:val="zh-CN"/>
    </w:rPr>
  </w:style>
  <w:style w:type="paragraph" w:customStyle="1" w:styleId="40">
    <w:name w:val="修订4"/>
    <w:hidden/>
    <w:uiPriority w:val="99"/>
    <w:unhideWhenUsed/>
    <w:qFormat/>
    <w:rPr>
      <w:rFonts w:cstheme="minorBidi"/>
      <w:kern w:val="2"/>
      <w:sz w:val="21"/>
      <w:szCs w:val="22"/>
      <w:lang w:val="en-US"/>
    </w:rPr>
  </w:style>
  <w:style w:type="paragraph" w:customStyle="1" w:styleId="5">
    <w:name w:val="修订5"/>
    <w:hidden/>
    <w:uiPriority w:val="99"/>
    <w:unhideWhenUsed/>
    <w:qFormat/>
    <w:rPr>
      <w:rFonts w:cstheme="minorBidi"/>
      <w:kern w:val="2"/>
      <w:sz w:val="21"/>
      <w:szCs w:val="22"/>
      <w:lang w:val="en-US"/>
    </w:rPr>
  </w:style>
  <w:style w:type="table" w:customStyle="1" w:styleId="TableNormal1">
    <w:name w:val="Table Normal1"/>
    <w:basedOn w:val="TableNormal"/>
    <w:semiHidden/>
    <w:qFormat/>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51</Pages>
  <Words>5240</Words>
  <Characters>29868</Characters>
  <Application>Microsoft Office Word</Application>
  <DocSecurity>0</DocSecurity>
  <Lines>248</Lines>
  <Paragraphs>70</Paragraphs>
  <ScaleCrop>false</ScaleCrop>
  <Company>HP</Company>
  <LinksUpToDate>false</LinksUpToDate>
  <CharactersWithSpaces>35038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SJQU-QR-JW-149（A2）本科毕业设计（论文）正文模板及格式</dc:title>
  <dc:creator>黄海平;张校玮</dc:creator>
  <cp:lastModifiedBy>dbydd mfrf-</cp:lastModifiedBy>
  <cp:revision>225</cp:revision>
  <cp:lastPrinted>2025-04-16T09:35:00Z</cp:lastPrinted>
  <dcterms:created xsi:type="dcterms:W3CDTF">2024-08-28T11:36:00Z</dcterms:created>
  <dcterms:modified xsi:type="dcterms:W3CDTF">2025-06-06T09:15:00Z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42D0AA96E51D4CC8877F068294411A0C_13</vt:lpwstr>
  </property>
  <property fmtid="{D5CDD505-2E9C-101B-9397-08002B2CF9AE}" pid="4" name="KSOTemplateDocerSaveRecord">
    <vt:lpwstr>eyJoZGlkIjoiNWEzZWJkNDhlZTU1M2YwNGUzYjJlYWEwYWFhOTYyY2UiLCJ1c2VySWQiOiIxMzkwMDg0MjI0In0=</vt:lpwstr>
  </property>
</Properties>
</file>